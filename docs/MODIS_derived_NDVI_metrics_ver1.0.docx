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45AF50" w14:textId="77777777" w:rsidR="00593FCF" w:rsidRPr="00362708" w:rsidRDefault="00593FCF">
      <w:pPr>
        <w:pStyle w:val="Standard"/>
        <w:autoSpaceDE w:val="0"/>
        <w:jc w:val="center"/>
        <w:rPr>
          <w:sz w:val="72"/>
          <w:szCs w:val="72"/>
          <w:lang w:val="en-US"/>
        </w:rPr>
      </w:pPr>
    </w:p>
    <w:p w14:paraId="0DF71D1D" w14:textId="77777777" w:rsidR="008D726D" w:rsidRDefault="008D726D">
      <w:pPr>
        <w:pStyle w:val="Standard"/>
        <w:autoSpaceDE w:val="0"/>
        <w:jc w:val="center"/>
        <w:rPr>
          <w:ins w:id="0" w:author="jiang" w:date="2013-04-23T11:58:00Z"/>
          <w:rFonts w:eastAsia="Calibri, Calibri" w:cs="Calibri, Calibri"/>
          <w:b/>
          <w:bCs/>
          <w:color w:val="000000"/>
          <w:sz w:val="56"/>
          <w:szCs w:val="56"/>
          <w:lang w:val="en-US"/>
        </w:rPr>
      </w:pPr>
    </w:p>
    <w:p w14:paraId="55638566" w14:textId="13023115" w:rsidR="00593FCF" w:rsidRPr="008D726D" w:rsidRDefault="00035E18">
      <w:pPr>
        <w:pStyle w:val="Standard"/>
        <w:autoSpaceDE w:val="0"/>
        <w:jc w:val="center"/>
        <w:rPr>
          <w:sz w:val="56"/>
          <w:szCs w:val="56"/>
          <w:lang w:val="en-US"/>
          <w:rPrChange w:id="1" w:author="jiang" w:date="2013-04-23T11:55:00Z">
            <w:rPr>
              <w:lang w:val="en-US"/>
            </w:rPr>
          </w:rPrChange>
        </w:rPr>
      </w:pPr>
      <w:r w:rsidRPr="008D726D">
        <w:rPr>
          <w:rFonts w:eastAsia="Calibri, Calibri" w:cs="Calibri, Calibri"/>
          <w:b/>
          <w:bCs/>
          <w:color w:val="000000"/>
          <w:sz w:val="56"/>
          <w:szCs w:val="56"/>
          <w:lang w:val="en-US"/>
          <w:rPrChange w:id="2" w:author="jiang" w:date="2013-04-23T11:55:00Z">
            <w:rPr>
              <w:rFonts w:eastAsia="Calibri, Calibri" w:cs="Calibri, Calibri"/>
              <w:b/>
              <w:bCs/>
              <w:color w:val="000000"/>
              <w:sz w:val="72"/>
              <w:szCs w:val="72"/>
              <w:lang w:val="en-US"/>
            </w:rPr>
          </w:rPrChange>
        </w:rPr>
        <w:t>MODIS NDVI PRODUCTS AND METRICS</w:t>
      </w:r>
    </w:p>
    <w:p w14:paraId="66018520" w14:textId="77777777" w:rsidR="00593FCF" w:rsidRPr="00362708" w:rsidRDefault="00035E18">
      <w:pPr>
        <w:pStyle w:val="Standard"/>
        <w:autoSpaceDE w:val="0"/>
        <w:jc w:val="center"/>
        <w:rPr>
          <w:lang w:val="en-US"/>
        </w:rPr>
      </w:pPr>
      <w:r w:rsidRPr="008D726D">
        <w:rPr>
          <w:rFonts w:eastAsia="Calibri, Calibri" w:cs="Calibri, Calibri"/>
          <w:b/>
          <w:bCs/>
          <w:color w:val="000000"/>
          <w:sz w:val="56"/>
          <w:szCs w:val="56"/>
          <w:lang w:val="en-US"/>
          <w:rPrChange w:id="3" w:author="jiang" w:date="2013-04-23T11:55:00Z">
            <w:rPr>
              <w:rFonts w:eastAsia="Calibri, Calibri" w:cs="Calibri, Calibri"/>
              <w:b/>
              <w:bCs/>
              <w:color w:val="000000"/>
              <w:sz w:val="72"/>
              <w:szCs w:val="72"/>
              <w:lang w:val="en-US"/>
            </w:rPr>
          </w:rPrChange>
        </w:rPr>
        <w:t>USER MANUAL</w:t>
      </w:r>
    </w:p>
    <w:p w14:paraId="635D0C1E" w14:textId="77777777" w:rsidR="00593FCF" w:rsidRPr="008D726D" w:rsidRDefault="00593FCF">
      <w:pPr>
        <w:pStyle w:val="Standard"/>
        <w:autoSpaceDE w:val="0"/>
        <w:rPr>
          <w:lang w:val="en-US"/>
          <w:rPrChange w:id="4" w:author="jiang" w:date="2013-04-23T11:57:00Z">
            <w:rPr>
              <w:sz w:val="72"/>
              <w:szCs w:val="72"/>
              <w:lang w:val="en-US"/>
            </w:rPr>
          </w:rPrChange>
        </w:rPr>
      </w:pPr>
    </w:p>
    <w:p w14:paraId="03A6BF88" w14:textId="23FF9AF9" w:rsidR="00593FCF" w:rsidRPr="00607A95" w:rsidRDefault="00035E18">
      <w:pPr>
        <w:pStyle w:val="Standard"/>
        <w:autoSpaceDE w:val="0"/>
        <w:jc w:val="center"/>
        <w:rPr>
          <w:sz w:val="36"/>
          <w:szCs w:val="36"/>
          <w:lang w:val="en-US"/>
          <w:rPrChange w:id="5" w:author="jiang" w:date="2013-04-23T12:20:00Z">
            <w:rPr>
              <w:lang w:val="en-US"/>
            </w:rPr>
          </w:rPrChange>
        </w:rPr>
      </w:pPr>
      <w:r w:rsidRPr="00607A95">
        <w:rPr>
          <w:rFonts w:eastAsia="Calibri, Calibri" w:cs="Calibri, Calibri"/>
          <w:b/>
          <w:bCs/>
          <w:sz w:val="36"/>
          <w:szCs w:val="36"/>
          <w:lang w:val="en-US"/>
          <w:rPrChange w:id="6" w:author="jiang" w:date="2013-04-23T12:20:00Z">
            <w:rPr>
              <w:rFonts w:eastAsia="Calibri, Calibri" w:cs="Calibri, Calibri"/>
              <w:b/>
              <w:bCs/>
              <w:color w:val="000000"/>
              <w:sz w:val="52"/>
              <w:szCs w:val="52"/>
              <w:lang w:val="en-US"/>
            </w:rPr>
          </w:rPrChange>
        </w:rPr>
        <w:t>Version 1</w:t>
      </w:r>
      <w:ins w:id="7" w:author="jiang" w:date="2013-04-23T11:49:00Z">
        <w:r w:rsidR="008D726D" w:rsidRPr="00607A95">
          <w:rPr>
            <w:rFonts w:eastAsia="Calibri, Calibri" w:cs="Calibri, Calibri"/>
            <w:b/>
            <w:bCs/>
            <w:sz w:val="36"/>
            <w:szCs w:val="36"/>
            <w:lang w:val="en-US"/>
            <w:rPrChange w:id="8" w:author="jiang" w:date="2013-04-23T12:20:00Z">
              <w:rPr>
                <w:rFonts w:eastAsia="Calibri, Calibri" w:cs="Calibri, Calibri"/>
                <w:b/>
                <w:bCs/>
                <w:color w:val="000000"/>
                <w:sz w:val="52"/>
                <w:szCs w:val="52"/>
                <w:lang w:val="en-US"/>
              </w:rPr>
            </w:rPrChange>
          </w:rPr>
          <w:t>.0</w:t>
        </w:r>
      </w:ins>
    </w:p>
    <w:p w14:paraId="2F0E75B6" w14:textId="77777777" w:rsidR="00593FCF" w:rsidRPr="008D726D" w:rsidRDefault="00593FCF">
      <w:pPr>
        <w:pStyle w:val="Standard"/>
        <w:autoSpaceDE w:val="0"/>
        <w:rPr>
          <w:ins w:id="9" w:author="jiang" w:date="2013-04-23T11:56:00Z"/>
          <w:lang w:val="en-US"/>
          <w:rPrChange w:id="10" w:author="jiang" w:date="2013-04-23T11:57:00Z">
            <w:rPr>
              <w:ins w:id="11" w:author="jiang" w:date="2013-04-23T11:56:00Z"/>
              <w:sz w:val="72"/>
              <w:szCs w:val="72"/>
              <w:lang w:val="en-US"/>
            </w:rPr>
          </w:rPrChange>
        </w:rPr>
      </w:pPr>
    </w:p>
    <w:p w14:paraId="6ED8F8BD" w14:textId="77777777" w:rsidR="008D726D" w:rsidRPr="008D726D" w:rsidRDefault="008D726D">
      <w:pPr>
        <w:pStyle w:val="Standard"/>
        <w:autoSpaceDE w:val="0"/>
        <w:rPr>
          <w:ins w:id="12" w:author="jiang" w:date="2013-04-23T11:56:00Z"/>
          <w:lang w:val="en-US"/>
          <w:rPrChange w:id="13" w:author="jiang" w:date="2013-04-23T11:57:00Z">
            <w:rPr>
              <w:ins w:id="14" w:author="jiang" w:date="2013-04-23T11:56:00Z"/>
              <w:sz w:val="72"/>
              <w:szCs w:val="72"/>
              <w:lang w:val="en-US"/>
            </w:rPr>
          </w:rPrChange>
        </w:rPr>
      </w:pPr>
    </w:p>
    <w:p w14:paraId="14CB6ACA" w14:textId="77777777" w:rsidR="008D726D" w:rsidRDefault="008D726D">
      <w:pPr>
        <w:pStyle w:val="Standard"/>
        <w:autoSpaceDE w:val="0"/>
        <w:rPr>
          <w:ins w:id="15" w:author="jiang" w:date="2013-04-23T11:58:00Z"/>
          <w:lang w:val="en-US"/>
        </w:rPr>
      </w:pPr>
    </w:p>
    <w:p w14:paraId="0BA6A5FD" w14:textId="77777777" w:rsidR="008D726D" w:rsidRDefault="008D726D">
      <w:pPr>
        <w:pStyle w:val="Standard"/>
        <w:autoSpaceDE w:val="0"/>
        <w:rPr>
          <w:ins w:id="16" w:author="jiang" w:date="2013-04-23T11:58:00Z"/>
          <w:lang w:val="en-US"/>
        </w:rPr>
      </w:pPr>
    </w:p>
    <w:p w14:paraId="133A86D2" w14:textId="77777777" w:rsidR="008D726D" w:rsidRDefault="008D726D">
      <w:pPr>
        <w:pStyle w:val="Standard"/>
        <w:autoSpaceDE w:val="0"/>
        <w:rPr>
          <w:ins w:id="17" w:author="jiang" w:date="2013-04-23T11:58:00Z"/>
          <w:lang w:val="en-US"/>
        </w:rPr>
      </w:pPr>
    </w:p>
    <w:p w14:paraId="4752EAB3" w14:textId="77777777" w:rsidR="008D726D" w:rsidRDefault="008D726D">
      <w:pPr>
        <w:pStyle w:val="Standard"/>
        <w:autoSpaceDE w:val="0"/>
        <w:rPr>
          <w:ins w:id="18" w:author="jiang" w:date="2013-04-23T11:58:00Z"/>
          <w:lang w:val="en-US"/>
        </w:rPr>
      </w:pPr>
    </w:p>
    <w:p w14:paraId="5302A8A5" w14:textId="77777777" w:rsidR="008D726D" w:rsidRDefault="008D726D">
      <w:pPr>
        <w:pStyle w:val="Standard"/>
        <w:autoSpaceDE w:val="0"/>
        <w:rPr>
          <w:ins w:id="19" w:author="jiang" w:date="2013-04-23T11:58:00Z"/>
          <w:lang w:val="en-US"/>
        </w:rPr>
      </w:pPr>
    </w:p>
    <w:p w14:paraId="280CB70E" w14:textId="77777777" w:rsidR="008D726D" w:rsidRDefault="008D726D">
      <w:pPr>
        <w:pStyle w:val="Standard"/>
        <w:autoSpaceDE w:val="0"/>
        <w:rPr>
          <w:ins w:id="20" w:author="jiang" w:date="2013-04-23T11:58:00Z"/>
          <w:lang w:val="en-US"/>
        </w:rPr>
      </w:pPr>
    </w:p>
    <w:p w14:paraId="0AD76A42" w14:textId="77777777" w:rsidR="008D726D" w:rsidRDefault="008D726D">
      <w:pPr>
        <w:pStyle w:val="Standard"/>
        <w:autoSpaceDE w:val="0"/>
        <w:rPr>
          <w:ins w:id="21" w:author="jiang" w:date="2013-04-23T11:58:00Z"/>
          <w:lang w:val="en-US"/>
        </w:rPr>
      </w:pPr>
    </w:p>
    <w:p w14:paraId="0514151C" w14:textId="77777777" w:rsidR="008D726D" w:rsidRDefault="008D726D">
      <w:pPr>
        <w:pStyle w:val="Standard"/>
        <w:autoSpaceDE w:val="0"/>
        <w:rPr>
          <w:ins w:id="22" w:author="jiang" w:date="2013-04-23T11:58:00Z"/>
          <w:lang w:val="en-US"/>
        </w:rPr>
      </w:pPr>
    </w:p>
    <w:p w14:paraId="6E7A9050" w14:textId="77777777" w:rsidR="008D726D" w:rsidRDefault="008D726D">
      <w:pPr>
        <w:pStyle w:val="Standard"/>
        <w:autoSpaceDE w:val="0"/>
        <w:rPr>
          <w:ins w:id="23" w:author="jiang" w:date="2013-04-23T11:58:00Z"/>
          <w:lang w:val="en-US"/>
        </w:rPr>
      </w:pPr>
    </w:p>
    <w:p w14:paraId="6EFF2F4A" w14:textId="77777777" w:rsidR="008D726D" w:rsidRDefault="008D726D">
      <w:pPr>
        <w:pStyle w:val="Standard"/>
        <w:autoSpaceDE w:val="0"/>
        <w:rPr>
          <w:ins w:id="24" w:author="jiang" w:date="2013-04-23T11:58:00Z"/>
          <w:lang w:val="en-US"/>
        </w:rPr>
      </w:pPr>
    </w:p>
    <w:p w14:paraId="4EC62F2E" w14:textId="77777777" w:rsidR="008D726D" w:rsidRDefault="008D726D">
      <w:pPr>
        <w:pStyle w:val="Standard"/>
        <w:autoSpaceDE w:val="0"/>
        <w:rPr>
          <w:ins w:id="25" w:author="jiang" w:date="2013-04-23T11:58:00Z"/>
          <w:lang w:val="en-US"/>
        </w:rPr>
      </w:pPr>
    </w:p>
    <w:p w14:paraId="240CD6F2" w14:textId="77777777" w:rsidR="008D726D" w:rsidRDefault="008D726D">
      <w:pPr>
        <w:pStyle w:val="Standard"/>
        <w:autoSpaceDE w:val="0"/>
        <w:rPr>
          <w:ins w:id="26" w:author="jiang" w:date="2013-04-23T11:58:00Z"/>
          <w:lang w:val="en-US"/>
        </w:rPr>
      </w:pPr>
    </w:p>
    <w:p w14:paraId="1B9ED696" w14:textId="77777777" w:rsidR="008D726D" w:rsidRDefault="008D726D">
      <w:pPr>
        <w:pStyle w:val="Standard"/>
        <w:autoSpaceDE w:val="0"/>
        <w:rPr>
          <w:ins w:id="27" w:author="jiang" w:date="2013-04-23T11:58:00Z"/>
          <w:lang w:val="en-US"/>
        </w:rPr>
      </w:pPr>
    </w:p>
    <w:p w14:paraId="379AF5B6" w14:textId="77777777" w:rsidR="008D726D" w:rsidRPr="008D726D" w:rsidRDefault="008D726D">
      <w:pPr>
        <w:pStyle w:val="Standard"/>
        <w:autoSpaceDE w:val="0"/>
        <w:rPr>
          <w:ins w:id="28" w:author="jiang" w:date="2013-04-23T11:56:00Z"/>
          <w:lang w:val="en-US"/>
          <w:rPrChange w:id="29" w:author="jiang" w:date="2013-04-23T11:57:00Z">
            <w:rPr>
              <w:ins w:id="30" w:author="jiang" w:date="2013-04-23T11:56:00Z"/>
              <w:sz w:val="72"/>
              <w:szCs w:val="72"/>
              <w:lang w:val="en-US"/>
            </w:rPr>
          </w:rPrChange>
        </w:rPr>
      </w:pPr>
    </w:p>
    <w:p w14:paraId="167DA9B7" w14:textId="77777777" w:rsidR="008D726D" w:rsidRPr="008D726D" w:rsidRDefault="008D726D">
      <w:pPr>
        <w:pStyle w:val="Standard"/>
        <w:autoSpaceDE w:val="0"/>
        <w:rPr>
          <w:ins w:id="31" w:author="jiang" w:date="2013-04-23T11:56:00Z"/>
          <w:lang w:val="en-US"/>
          <w:rPrChange w:id="32" w:author="jiang" w:date="2013-04-23T11:57:00Z">
            <w:rPr>
              <w:ins w:id="33" w:author="jiang" w:date="2013-04-23T11:56:00Z"/>
              <w:sz w:val="72"/>
              <w:szCs w:val="72"/>
              <w:lang w:val="en-US"/>
            </w:rPr>
          </w:rPrChange>
        </w:rPr>
      </w:pPr>
    </w:p>
    <w:p w14:paraId="750D3380" w14:textId="77777777" w:rsidR="008D726D" w:rsidRPr="008D726D" w:rsidRDefault="008D726D">
      <w:pPr>
        <w:pStyle w:val="Standard"/>
        <w:autoSpaceDE w:val="0"/>
        <w:rPr>
          <w:ins w:id="34" w:author="jiang" w:date="2013-04-23T11:56:00Z"/>
          <w:lang w:val="en-US"/>
          <w:rPrChange w:id="35" w:author="jiang" w:date="2013-04-23T11:57:00Z">
            <w:rPr>
              <w:ins w:id="36" w:author="jiang" w:date="2013-04-23T11:56:00Z"/>
              <w:sz w:val="72"/>
              <w:szCs w:val="72"/>
              <w:lang w:val="en-US"/>
            </w:rPr>
          </w:rPrChange>
        </w:rPr>
      </w:pPr>
    </w:p>
    <w:p w14:paraId="6DE4A0D4" w14:textId="77777777" w:rsidR="008D726D" w:rsidRDefault="008D726D">
      <w:pPr>
        <w:pStyle w:val="Standard"/>
        <w:autoSpaceDE w:val="0"/>
        <w:rPr>
          <w:ins w:id="37" w:author="jiang" w:date="2013-04-23T11:58:00Z"/>
          <w:lang w:val="en-US"/>
        </w:rPr>
      </w:pPr>
    </w:p>
    <w:p w14:paraId="3EB651CE" w14:textId="77777777" w:rsidR="008D726D" w:rsidRDefault="008D726D">
      <w:pPr>
        <w:pStyle w:val="Standard"/>
        <w:autoSpaceDE w:val="0"/>
        <w:rPr>
          <w:ins w:id="38" w:author="jiang" w:date="2013-04-23T11:58:00Z"/>
          <w:lang w:val="en-US"/>
        </w:rPr>
      </w:pPr>
    </w:p>
    <w:p w14:paraId="736D1A22" w14:textId="77777777" w:rsidR="008D726D" w:rsidRDefault="008D726D">
      <w:pPr>
        <w:pStyle w:val="Standard"/>
        <w:autoSpaceDE w:val="0"/>
        <w:rPr>
          <w:ins w:id="39" w:author="jiang" w:date="2013-04-23T11:58:00Z"/>
          <w:lang w:val="en-US"/>
        </w:rPr>
      </w:pPr>
    </w:p>
    <w:p w14:paraId="3B908370" w14:textId="77777777" w:rsidR="008D726D" w:rsidRDefault="008D726D">
      <w:pPr>
        <w:pStyle w:val="Standard"/>
        <w:autoSpaceDE w:val="0"/>
        <w:rPr>
          <w:ins w:id="40" w:author="jiang" w:date="2013-04-23T11:58:00Z"/>
          <w:lang w:val="en-US"/>
        </w:rPr>
      </w:pPr>
    </w:p>
    <w:p w14:paraId="320F278B" w14:textId="77777777" w:rsidR="008D726D" w:rsidRDefault="008D726D">
      <w:pPr>
        <w:pStyle w:val="Standard"/>
        <w:autoSpaceDE w:val="0"/>
        <w:rPr>
          <w:ins w:id="41" w:author="jiang" w:date="2013-04-23T11:58:00Z"/>
          <w:lang w:val="en-US"/>
        </w:rPr>
      </w:pPr>
    </w:p>
    <w:p w14:paraId="0A6CE0C2" w14:textId="77777777" w:rsidR="008D726D" w:rsidRPr="008D726D" w:rsidRDefault="008D726D">
      <w:pPr>
        <w:pStyle w:val="Standard"/>
        <w:autoSpaceDE w:val="0"/>
        <w:rPr>
          <w:lang w:val="en-US"/>
          <w:rPrChange w:id="42" w:author="jiang" w:date="2013-04-23T11:57:00Z">
            <w:rPr>
              <w:sz w:val="72"/>
              <w:szCs w:val="72"/>
              <w:lang w:val="en-US"/>
            </w:rPr>
          </w:rPrChange>
        </w:rPr>
      </w:pPr>
    </w:p>
    <w:p w14:paraId="065A9D54" w14:textId="77777777" w:rsidR="00FC65B5" w:rsidRPr="00FC65B5" w:rsidRDefault="00FC65B5">
      <w:pPr>
        <w:pStyle w:val="Standard"/>
        <w:autoSpaceDE w:val="0"/>
        <w:jc w:val="center"/>
        <w:rPr>
          <w:ins w:id="43" w:author="jiang" w:date="2013-04-23T11:51:00Z"/>
          <w:b/>
          <w:sz w:val="28"/>
          <w:szCs w:val="28"/>
          <w:lang w:val="en-US"/>
          <w:rPrChange w:id="44" w:author="jiang" w:date="2013-04-23T12:03:00Z">
            <w:rPr>
              <w:ins w:id="45" w:author="jiang" w:date="2013-04-23T11:51:00Z"/>
              <w:sz w:val="28"/>
              <w:szCs w:val="28"/>
              <w:lang w:val="en-US"/>
            </w:rPr>
          </w:rPrChange>
        </w:rPr>
        <w:pPrChange w:id="46" w:author="jiang" w:date="2013-04-23T11:53:00Z">
          <w:pPr>
            <w:pStyle w:val="Standard"/>
            <w:autoSpaceDE w:val="0"/>
          </w:pPr>
        </w:pPrChange>
      </w:pPr>
    </w:p>
    <w:p w14:paraId="16DE110D" w14:textId="192DA7C1" w:rsidR="00FC65B5" w:rsidRPr="00607A95" w:rsidRDefault="00FC65B5" w:rsidP="00FC65B5">
      <w:pPr>
        <w:pStyle w:val="NormalWeb"/>
        <w:spacing w:before="72" w:beforeAutospacing="0" w:after="0" w:afterAutospacing="0"/>
        <w:jc w:val="center"/>
        <w:rPr>
          <w:ins w:id="47" w:author="jiang" w:date="2013-04-23T12:11:00Z"/>
          <w:rFonts w:eastAsia="+mn-ea"/>
          <w:color w:val="000000"/>
          <w:kern w:val="24"/>
          <w:sz w:val="28"/>
          <w:szCs w:val="28"/>
          <w:rPrChange w:id="48" w:author="jiang" w:date="2013-04-23T12:19:00Z">
            <w:rPr>
              <w:ins w:id="49" w:author="jiang" w:date="2013-04-23T12:11:00Z"/>
              <w:rFonts w:eastAsia="+mn-ea"/>
              <w:color w:val="000000"/>
              <w:kern w:val="24"/>
              <w:sz w:val="30"/>
              <w:szCs w:val="30"/>
            </w:rPr>
          </w:rPrChange>
        </w:rPr>
      </w:pPr>
      <w:ins w:id="50" w:author="jiang" w:date="2013-04-23T12:10:00Z">
        <w:r w:rsidRPr="00607A95">
          <w:rPr>
            <w:rFonts w:eastAsia="+mn-ea"/>
            <w:color w:val="000000"/>
            <w:kern w:val="24"/>
            <w:sz w:val="28"/>
            <w:szCs w:val="28"/>
            <w:rPrChange w:id="51" w:author="jiang" w:date="2013-04-23T12:19:00Z">
              <w:rPr>
                <w:rFonts w:ascii="Calibri" w:eastAsia="+mn-ea" w:hAnsi="Calibri" w:cs="+mn-cs"/>
                <w:color w:val="000000"/>
                <w:kern w:val="24"/>
                <w:sz w:val="30"/>
                <w:szCs w:val="30"/>
              </w:rPr>
            </w:rPrChange>
          </w:rPr>
          <w:t xml:space="preserve">Jiang </w:t>
        </w:r>
      </w:ins>
      <w:ins w:id="52" w:author="jiang" w:date="2013-04-23T12:04:00Z">
        <w:r w:rsidRPr="00607A95">
          <w:rPr>
            <w:rFonts w:eastAsia="+mn-ea"/>
            <w:color w:val="000000"/>
            <w:kern w:val="24"/>
            <w:sz w:val="28"/>
            <w:szCs w:val="28"/>
            <w:rPrChange w:id="53" w:author="jiang" w:date="2013-04-23T12:19:00Z">
              <w:rPr>
                <w:rFonts w:ascii="Calibri" w:eastAsia="+mn-ea" w:hAnsi="Calibri" w:cs="+mn-cs"/>
                <w:color w:val="000000"/>
                <w:kern w:val="24"/>
                <w:sz w:val="30"/>
                <w:szCs w:val="30"/>
              </w:rPr>
            </w:rPrChange>
          </w:rPr>
          <w:t>Zhu</w:t>
        </w:r>
      </w:ins>
      <w:ins w:id="54" w:author="jiang" w:date="2013-04-23T12:19:00Z">
        <w:r w:rsidR="00607A95">
          <w:rPr>
            <w:rFonts w:eastAsia="+mn-ea"/>
            <w:color w:val="000000"/>
            <w:kern w:val="24"/>
            <w:sz w:val="28"/>
            <w:szCs w:val="28"/>
            <w:vertAlign w:val="superscript"/>
          </w:rPr>
          <w:t>1</w:t>
        </w:r>
      </w:ins>
      <w:ins w:id="55" w:author="jiang" w:date="2013-04-23T12:04:00Z">
        <w:r w:rsidRPr="00607A95">
          <w:rPr>
            <w:rFonts w:eastAsia="+mn-ea"/>
            <w:color w:val="000000"/>
            <w:kern w:val="24"/>
            <w:sz w:val="28"/>
            <w:szCs w:val="28"/>
            <w:rPrChange w:id="56" w:author="jiang" w:date="2013-04-23T12:19:00Z">
              <w:rPr>
                <w:rFonts w:ascii="Calibri" w:eastAsia="+mn-ea" w:hAnsi="Calibri" w:cs="+mn-cs"/>
                <w:color w:val="000000"/>
                <w:kern w:val="24"/>
                <w:sz w:val="30"/>
                <w:szCs w:val="30"/>
              </w:rPr>
            </w:rPrChange>
          </w:rPr>
          <w:t xml:space="preserve">, </w:t>
        </w:r>
      </w:ins>
      <w:ins w:id="57" w:author="jiang" w:date="2013-04-23T12:12:00Z">
        <w:r w:rsidRPr="00607A95">
          <w:rPr>
            <w:rFonts w:eastAsia="+mn-ea"/>
            <w:color w:val="000000"/>
            <w:kern w:val="24"/>
            <w:sz w:val="28"/>
            <w:szCs w:val="28"/>
            <w:rPrChange w:id="58" w:author="jiang" w:date="2013-04-23T12:19:00Z">
              <w:rPr>
                <w:rFonts w:eastAsia="+mn-ea"/>
                <w:color w:val="000000"/>
                <w:kern w:val="24"/>
                <w:sz w:val="30"/>
                <w:szCs w:val="30"/>
              </w:rPr>
            </w:rPrChange>
          </w:rPr>
          <w:t>Amy E. Miller</w:t>
        </w:r>
      </w:ins>
      <w:ins w:id="59" w:author="jiang" w:date="2013-04-23T12:19:00Z">
        <w:r w:rsidR="00607A95">
          <w:rPr>
            <w:rFonts w:eastAsia="+mn-ea"/>
            <w:color w:val="000000"/>
            <w:kern w:val="24"/>
            <w:sz w:val="28"/>
            <w:szCs w:val="28"/>
            <w:vertAlign w:val="superscript"/>
          </w:rPr>
          <w:t>2</w:t>
        </w:r>
      </w:ins>
      <w:ins w:id="60" w:author="jiang" w:date="2013-04-23T12:14:00Z">
        <w:r w:rsidR="00607A95" w:rsidRPr="00607A95">
          <w:rPr>
            <w:rFonts w:eastAsia="+mn-ea"/>
            <w:color w:val="000000"/>
            <w:kern w:val="24"/>
            <w:sz w:val="28"/>
            <w:szCs w:val="28"/>
            <w:rPrChange w:id="61" w:author="jiang" w:date="2013-04-23T12:19:00Z">
              <w:rPr>
                <w:rFonts w:eastAsia="+mn-ea"/>
                <w:color w:val="000000"/>
                <w:kern w:val="24"/>
                <w:sz w:val="30"/>
                <w:szCs w:val="30"/>
              </w:rPr>
            </w:rPrChange>
          </w:rPr>
          <w:t>,</w:t>
        </w:r>
      </w:ins>
      <w:ins w:id="62" w:author="jiang" w:date="2013-04-23T12:13:00Z">
        <w:r w:rsidR="00607A95" w:rsidRPr="00607A95">
          <w:rPr>
            <w:rFonts w:eastAsia="+mn-ea"/>
            <w:color w:val="000000"/>
            <w:kern w:val="24"/>
            <w:sz w:val="28"/>
            <w:szCs w:val="28"/>
            <w:rPrChange w:id="63" w:author="jiang" w:date="2013-04-23T12:19:00Z">
              <w:rPr>
                <w:rFonts w:eastAsia="+mn-ea"/>
                <w:color w:val="000000"/>
                <w:kern w:val="24"/>
                <w:sz w:val="30"/>
                <w:szCs w:val="30"/>
              </w:rPr>
            </w:rPrChange>
          </w:rPr>
          <w:t xml:space="preserve"> </w:t>
        </w:r>
      </w:ins>
      <w:ins w:id="64" w:author="jiang" w:date="2013-04-23T12:10:00Z">
        <w:r w:rsidRPr="00607A95">
          <w:rPr>
            <w:rFonts w:eastAsia="+mn-ea"/>
            <w:color w:val="000000"/>
            <w:kern w:val="24"/>
            <w:sz w:val="28"/>
            <w:szCs w:val="28"/>
            <w:rPrChange w:id="65" w:author="jiang" w:date="2013-04-23T12:19:00Z">
              <w:rPr>
                <w:rFonts w:ascii="Calibri" w:eastAsia="+mn-ea" w:hAnsi="Calibri" w:cs="+mn-cs"/>
                <w:color w:val="000000"/>
                <w:kern w:val="24"/>
                <w:sz w:val="30"/>
                <w:szCs w:val="30"/>
              </w:rPr>
            </w:rPrChange>
          </w:rPr>
          <w:t xml:space="preserve">Chuck </w:t>
        </w:r>
      </w:ins>
      <w:ins w:id="66" w:author="jiang" w:date="2013-04-23T12:04:00Z">
        <w:r w:rsidRPr="00607A95">
          <w:rPr>
            <w:rFonts w:eastAsia="+mn-ea"/>
            <w:color w:val="000000"/>
            <w:kern w:val="24"/>
            <w:sz w:val="28"/>
            <w:szCs w:val="28"/>
            <w:rPrChange w:id="67" w:author="jiang" w:date="2013-04-23T12:19:00Z">
              <w:rPr>
                <w:rFonts w:ascii="Calibri" w:eastAsia="+mn-ea" w:hAnsi="Calibri" w:cs="+mn-cs"/>
                <w:color w:val="000000"/>
                <w:kern w:val="24"/>
                <w:sz w:val="30"/>
                <w:szCs w:val="30"/>
              </w:rPr>
            </w:rPrChange>
          </w:rPr>
          <w:t>Lindsay</w:t>
        </w:r>
      </w:ins>
      <w:ins w:id="68" w:author="jiang" w:date="2013-04-23T12:19:00Z">
        <w:r w:rsidR="00607A95">
          <w:rPr>
            <w:rFonts w:eastAsia="+mn-ea"/>
            <w:color w:val="000000"/>
            <w:kern w:val="24"/>
            <w:sz w:val="28"/>
            <w:szCs w:val="28"/>
            <w:vertAlign w:val="superscript"/>
          </w:rPr>
          <w:t>2</w:t>
        </w:r>
      </w:ins>
      <w:ins w:id="69" w:author="jiang" w:date="2013-04-23T12:04:00Z">
        <w:r w:rsidR="00607A95" w:rsidRPr="00607A95">
          <w:rPr>
            <w:rFonts w:eastAsia="+mn-ea"/>
            <w:color w:val="000000"/>
            <w:kern w:val="24"/>
            <w:sz w:val="28"/>
            <w:szCs w:val="28"/>
            <w:rPrChange w:id="70" w:author="jiang" w:date="2013-04-23T12:19:00Z">
              <w:rPr>
                <w:rFonts w:eastAsia="+mn-ea"/>
                <w:color w:val="000000"/>
                <w:kern w:val="24"/>
                <w:sz w:val="30"/>
                <w:szCs w:val="30"/>
              </w:rPr>
            </w:rPrChange>
          </w:rPr>
          <w:t>,</w:t>
        </w:r>
        <w:r w:rsidRPr="00607A95">
          <w:rPr>
            <w:rFonts w:eastAsia="+mn-ea"/>
            <w:color w:val="000000"/>
            <w:kern w:val="24"/>
            <w:sz w:val="28"/>
            <w:szCs w:val="28"/>
            <w:rPrChange w:id="71" w:author="jiang" w:date="2013-04-23T12:19:00Z">
              <w:rPr>
                <w:rFonts w:ascii="Calibri" w:eastAsia="+mn-ea" w:hAnsi="Calibri" w:cs="+mn-cs"/>
                <w:color w:val="000000"/>
                <w:kern w:val="24"/>
                <w:sz w:val="30"/>
                <w:szCs w:val="30"/>
              </w:rPr>
            </w:rPrChange>
          </w:rPr>
          <w:t xml:space="preserve"> </w:t>
        </w:r>
      </w:ins>
      <w:proofErr w:type="spellStart"/>
      <w:ins w:id="72" w:author="jiang" w:date="2013-04-23T12:08:00Z">
        <w:r w:rsidRPr="00607A95">
          <w:rPr>
            <w:rFonts w:eastAsia="+mn-ea"/>
            <w:color w:val="000000"/>
            <w:kern w:val="24"/>
            <w:sz w:val="28"/>
            <w:szCs w:val="28"/>
            <w:rPrChange w:id="73" w:author="jiang" w:date="2013-04-23T12:19:00Z">
              <w:rPr>
                <w:rFonts w:ascii="Calibri" w:eastAsia="+mn-ea" w:hAnsi="Calibri" w:cs="+mn-cs"/>
                <w:color w:val="000000"/>
                <w:kern w:val="24"/>
                <w:sz w:val="30"/>
                <w:szCs w:val="30"/>
              </w:rPr>
            </w:rPrChange>
          </w:rPr>
          <w:t>Dayne</w:t>
        </w:r>
        <w:proofErr w:type="spellEnd"/>
        <w:r w:rsidRPr="00607A95">
          <w:rPr>
            <w:rFonts w:eastAsia="+mn-ea"/>
            <w:color w:val="000000"/>
            <w:kern w:val="24"/>
            <w:sz w:val="28"/>
            <w:szCs w:val="28"/>
            <w:rPrChange w:id="74" w:author="jiang" w:date="2013-04-23T12:19:00Z">
              <w:rPr>
                <w:rFonts w:ascii="Calibri" w:eastAsia="+mn-ea" w:hAnsi="Calibri" w:cs="+mn-cs"/>
                <w:color w:val="000000"/>
                <w:kern w:val="24"/>
                <w:sz w:val="30"/>
                <w:szCs w:val="30"/>
              </w:rPr>
            </w:rPrChange>
          </w:rPr>
          <w:t xml:space="preserve"> </w:t>
        </w:r>
      </w:ins>
      <w:ins w:id="75" w:author="jiang" w:date="2013-04-23T12:04:00Z">
        <w:r w:rsidR="00607A95" w:rsidRPr="00607A95">
          <w:rPr>
            <w:rFonts w:eastAsia="+mn-ea"/>
            <w:color w:val="000000"/>
            <w:kern w:val="24"/>
            <w:sz w:val="28"/>
            <w:szCs w:val="28"/>
            <w:rPrChange w:id="76" w:author="jiang" w:date="2013-04-23T12:19:00Z">
              <w:rPr>
                <w:rFonts w:eastAsia="+mn-ea"/>
                <w:color w:val="000000"/>
                <w:kern w:val="24"/>
                <w:sz w:val="30"/>
                <w:szCs w:val="30"/>
              </w:rPr>
            </w:rPrChange>
          </w:rPr>
          <w:t>Broderso</w:t>
        </w:r>
      </w:ins>
      <w:ins w:id="77" w:author="jiang" w:date="2013-04-23T12:15:00Z">
        <w:r w:rsidR="00607A95" w:rsidRPr="00607A95">
          <w:rPr>
            <w:rFonts w:eastAsia="+mn-ea"/>
            <w:color w:val="000000"/>
            <w:kern w:val="24"/>
            <w:sz w:val="28"/>
            <w:szCs w:val="28"/>
            <w:rPrChange w:id="78" w:author="jiang" w:date="2013-04-23T12:19:00Z">
              <w:rPr>
                <w:rFonts w:eastAsia="+mn-ea"/>
                <w:color w:val="000000"/>
                <w:kern w:val="24"/>
                <w:sz w:val="30"/>
                <w:szCs w:val="30"/>
              </w:rPr>
            </w:rPrChange>
          </w:rPr>
          <w:t>n</w:t>
        </w:r>
      </w:ins>
      <w:ins w:id="79" w:author="jiang" w:date="2013-04-23T12:19:00Z">
        <w:r w:rsidR="00607A95">
          <w:rPr>
            <w:rFonts w:eastAsia="+mn-ea"/>
            <w:color w:val="000000"/>
            <w:kern w:val="24"/>
            <w:sz w:val="28"/>
            <w:szCs w:val="28"/>
            <w:vertAlign w:val="superscript"/>
          </w:rPr>
          <w:t>1</w:t>
        </w:r>
      </w:ins>
      <w:ins w:id="80" w:author="jiang" w:date="2013-04-23T12:04:00Z">
        <w:r w:rsidRPr="00607A95">
          <w:rPr>
            <w:rFonts w:eastAsia="+mn-ea"/>
            <w:color w:val="000000"/>
            <w:kern w:val="24"/>
            <w:sz w:val="28"/>
            <w:szCs w:val="28"/>
            <w:rPrChange w:id="81" w:author="jiang" w:date="2013-04-23T12:19:00Z">
              <w:rPr>
                <w:rFonts w:ascii="Calibri" w:eastAsia="+mn-ea" w:hAnsi="Calibri" w:cs="+mn-cs"/>
                <w:color w:val="000000"/>
                <w:kern w:val="24"/>
                <w:sz w:val="30"/>
                <w:szCs w:val="30"/>
              </w:rPr>
            </w:rPrChange>
          </w:rPr>
          <w:t xml:space="preserve">, </w:t>
        </w:r>
      </w:ins>
    </w:p>
    <w:p w14:paraId="5E23ED83" w14:textId="3C9CEAE3" w:rsidR="00FC65B5" w:rsidRPr="00607A95" w:rsidRDefault="00FC65B5" w:rsidP="00FC65B5">
      <w:pPr>
        <w:pStyle w:val="NormalWeb"/>
        <w:spacing w:before="72" w:beforeAutospacing="0" w:after="0" w:afterAutospacing="0"/>
        <w:jc w:val="center"/>
        <w:rPr>
          <w:ins w:id="82" w:author="jiang" w:date="2013-04-23T12:04:00Z"/>
          <w:sz w:val="28"/>
          <w:szCs w:val="28"/>
          <w:vertAlign w:val="superscript"/>
          <w:rPrChange w:id="83" w:author="jiang" w:date="2013-04-23T12:20:00Z">
            <w:rPr>
              <w:ins w:id="84" w:author="jiang" w:date="2013-04-23T12:04:00Z"/>
            </w:rPr>
          </w:rPrChange>
        </w:rPr>
      </w:pPr>
      <w:ins w:id="85" w:author="jiang" w:date="2013-04-23T12:08:00Z">
        <w:r w:rsidRPr="00607A95">
          <w:rPr>
            <w:rFonts w:eastAsia="+mn-ea"/>
            <w:color w:val="000000"/>
            <w:kern w:val="24"/>
            <w:sz w:val="28"/>
            <w:szCs w:val="28"/>
            <w:rPrChange w:id="86" w:author="jiang" w:date="2013-04-23T12:19:00Z">
              <w:rPr>
                <w:rFonts w:ascii="Calibri" w:eastAsia="+mn-ea" w:hAnsi="Calibri" w:cs="+mn-cs"/>
                <w:color w:val="000000"/>
                <w:kern w:val="24"/>
                <w:sz w:val="30"/>
                <w:szCs w:val="30"/>
              </w:rPr>
            </w:rPrChange>
          </w:rPr>
          <w:t xml:space="preserve">Tom </w:t>
        </w:r>
      </w:ins>
      <w:ins w:id="87" w:author="jiang" w:date="2013-04-23T12:04:00Z">
        <w:r w:rsidRPr="00607A95">
          <w:rPr>
            <w:rFonts w:eastAsia="+mn-ea"/>
            <w:color w:val="000000"/>
            <w:kern w:val="24"/>
            <w:sz w:val="28"/>
            <w:szCs w:val="28"/>
            <w:rPrChange w:id="88" w:author="jiang" w:date="2013-04-23T12:19:00Z">
              <w:rPr>
                <w:rFonts w:ascii="Calibri" w:eastAsia="+mn-ea" w:hAnsi="Calibri" w:cs="+mn-cs"/>
                <w:color w:val="000000"/>
                <w:kern w:val="24"/>
                <w:sz w:val="30"/>
                <w:szCs w:val="30"/>
              </w:rPr>
            </w:rPrChange>
          </w:rPr>
          <w:t>Hei</w:t>
        </w:r>
        <w:r w:rsidRPr="00607A95">
          <w:rPr>
            <w:rFonts w:eastAsia="+mn-ea"/>
            <w:color w:val="000000"/>
            <w:kern w:val="24"/>
            <w:sz w:val="28"/>
            <w:szCs w:val="28"/>
            <w:rPrChange w:id="89" w:author="jiang" w:date="2013-04-23T12:19:00Z">
              <w:rPr>
                <w:rFonts w:ascii="Calibri" w:eastAsia="+mn-ea" w:hAnsi="Calibri" w:cs="+mn-cs"/>
                <w:color w:val="000000"/>
                <w:kern w:val="24"/>
                <w:sz w:val="30"/>
                <w:szCs w:val="30"/>
              </w:rPr>
            </w:rPrChange>
          </w:rPr>
          <w:t>n</w:t>
        </w:r>
        <w:r w:rsidRPr="00607A95">
          <w:rPr>
            <w:rFonts w:eastAsia="+mn-ea"/>
            <w:color w:val="000000"/>
            <w:kern w:val="24"/>
            <w:sz w:val="28"/>
            <w:szCs w:val="28"/>
            <w:rPrChange w:id="90" w:author="jiang" w:date="2013-04-23T12:19:00Z">
              <w:rPr>
                <w:rFonts w:ascii="Calibri" w:eastAsia="+mn-ea" w:hAnsi="Calibri" w:cs="+mn-cs"/>
                <w:color w:val="000000"/>
                <w:kern w:val="24"/>
                <w:sz w:val="30"/>
                <w:szCs w:val="30"/>
              </w:rPr>
            </w:rPrChange>
          </w:rPr>
          <w:t>richs</w:t>
        </w:r>
      </w:ins>
      <w:ins w:id="91" w:author="jiang" w:date="2013-04-23T12:20:00Z">
        <w:r w:rsidR="00607A95">
          <w:rPr>
            <w:rFonts w:eastAsia="+mn-ea"/>
            <w:color w:val="000000"/>
            <w:kern w:val="24"/>
            <w:sz w:val="28"/>
            <w:szCs w:val="28"/>
            <w:vertAlign w:val="superscript"/>
          </w:rPr>
          <w:t>1</w:t>
        </w:r>
      </w:ins>
      <w:ins w:id="92" w:author="jiang" w:date="2013-04-23T12:04:00Z">
        <w:r w:rsidRPr="00607A95">
          <w:rPr>
            <w:rFonts w:eastAsia="+mn-ea"/>
            <w:color w:val="000000"/>
            <w:kern w:val="24"/>
            <w:sz w:val="28"/>
            <w:szCs w:val="28"/>
            <w:rPrChange w:id="93" w:author="jiang" w:date="2013-04-23T12:19:00Z">
              <w:rPr>
                <w:rFonts w:ascii="Calibri" w:eastAsia="+mn-ea" w:hAnsi="Calibri" w:cs="+mn-cs"/>
                <w:color w:val="000000"/>
                <w:kern w:val="24"/>
                <w:sz w:val="30"/>
                <w:szCs w:val="30"/>
              </w:rPr>
            </w:rPrChange>
          </w:rPr>
          <w:t xml:space="preserve">, </w:t>
        </w:r>
      </w:ins>
      <w:ins w:id="94" w:author="jiang" w:date="2013-04-23T12:07:00Z">
        <w:r w:rsidRPr="00607A95">
          <w:rPr>
            <w:rFonts w:eastAsia="+mn-ea"/>
            <w:color w:val="000000"/>
            <w:kern w:val="24"/>
            <w:sz w:val="28"/>
            <w:szCs w:val="28"/>
            <w:rPrChange w:id="95" w:author="jiang" w:date="2013-04-23T12:19:00Z">
              <w:rPr>
                <w:rFonts w:ascii="Calibri" w:eastAsia="+mn-ea" w:hAnsi="Calibri" w:cs="+mn-cs"/>
                <w:color w:val="000000"/>
                <w:kern w:val="24"/>
                <w:sz w:val="30"/>
                <w:szCs w:val="30"/>
              </w:rPr>
            </w:rPrChange>
          </w:rPr>
          <w:t xml:space="preserve">Parker </w:t>
        </w:r>
      </w:ins>
      <w:ins w:id="96" w:author="jiang" w:date="2013-04-23T12:04:00Z">
        <w:r w:rsidR="00607A95" w:rsidRPr="00607A95">
          <w:rPr>
            <w:rFonts w:eastAsia="+mn-ea"/>
            <w:color w:val="000000"/>
            <w:kern w:val="24"/>
            <w:sz w:val="28"/>
            <w:szCs w:val="28"/>
            <w:rPrChange w:id="97" w:author="jiang" w:date="2013-04-23T12:19:00Z">
              <w:rPr>
                <w:rFonts w:eastAsia="+mn-ea"/>
                <w:color w:val="000000"/>
                <w:kern w:val="24"/>
                <w:sz w:val="30"/>
                <w:szCs w:val="30"/>
              </w:rPr>
            </w:rPrChange>
          </w:rPr>
          <w:t>Martyn</w:t>
        </w:r>
      </w:ins>
      <w:ins w:id="98" w:author="jiang" w:date="2013-04-23T12:20:00Z">
        <w:r w:rsidR="00607A95">
          <w:rPr>
            <w:rFonts w:eastAsia="+mn-ea"/>
            <w:color w:val="000000"/>
            <w:kern w:val="24"/>
            <w:sz w:val="28"/>
            <w:szCs w:val="28"/>
            <w:vertAlign w:val="superscript"/>
          </w:rPr>
          <w:t>2</w:t>
        </w:r>
      </w:ins>
    </w:p>
    <w:p w14:paraId="241CE974" w14:textId="77777777" w:rsidR="008D726D" w:rsidRDefault="008D726D">
      <w:pPr>
        <w:pStyle w:val="Standard"/>
        <w:autoSpaceDE w:val="0"/>
        <w:rPr>
          <w:ins w:id="99" w:author="jiang" w:date="2013-04-23T11:51:00Z"/>
          <w:sz w:val="28"/>
          <w:szCs w:val="28"/>
          <w:lang w:val="en-US"/>
        </w:rPr>
      </w:pPr>
    </w:p>
    <w:p w14:paraId="0434D166" w14:textId="77777777" w:rsidR="008D726D" w:rsidRPr="008D726D" w:rsidRDefault="008D726D">
      <w:pPr>
        <w:pStyle w:val="Standard"/>
        <w:autoSpaceDE w:val="0"/>
        <w:rPr>
          <w:sz w:val="28"/>
          <w:szCs w:val="28"/>
          <w:lang w:val="en-US"/>
          <w:rPrChange w:id="100" w:author="jiang" w:date="2013-04-23T11:50:00Z">
            <w:rPr>
              <w:sz w:val="72"/>
              <w:szCs w:val="72"/>
              <w:lang w:val="en-US"/>
            </w:rPr>
          </w:rPrChange>
        </w:rPr>
      </w:pPr>
    </w:p>
    <w:p w14:paraId="114DBCF0" w14:textId="77777777" w:rsidR="008D726D" w:rsidRPr="008D726D" w:rsidRDefault="008D726D">
      <w:pPr>
        <w:jc w:val="center"/>
        <w:rPr>
          <w:ins w:id="101" w:author="jiang" w:date="2013-04-23T11:51:00Z"/>
          <w:sz w:val="28"/>
          <w:szCs w:val="28"/>
          <w:rPrChange w:id="102" w:author="jiang" w:date="2013-04-23T11:55:00Z">
            <w:rPr>
              <w:ins w:id="103" w:author="jiang" w:date="2013-04-23T11:51:00Z"/>
            </w:rPr>
          </w:rPrChange>
        </w:rPr>
      </w:pPr>
      <w:ins w:id="104" w:author="jiang" w:date="2013-04-23T11:51:00Z">
        <w:r w:rsidRPr="008D726D">
          <w:rPr>
            <w:iCs/>
            <w:sz w:val="28"/>
            <w:szCs w:val="28"/>
            <w:rPrChange w:id="105" w:author="jiang" w:date="2013-04-23T11:55:00Z">
              <w:rPr>
                <w:i/>
                <w:iCs/>
              </w:rPr>
            </w:rPrChange>
          </w:rPr>
          <w:t>1. Geographic Information Network of Alaska, UAF</w:t>
        </w:r>
      </w:ins>
    </w:p>
    <w:p w14:paraId="6E56105C" w14:textId="77777777" w:rsidR="008D726D" w:rsidRPr="008D726D" w:rsidRDefault="008D726D">
      <w:pPr>
        <w:jc w:val="center"/>
        <w:rPr>
          <w:ins w:id="106" w:author="jiang" w:date="2013-04-23T11:51:00Z"/>
          <w:iCs/>
          <w:sz w:val="28"/>
          <w:szCs w:val="28"/>
          <w:rPrChange w:id="107" w:author="jiang" w:date="2013-04-23T11:55:00Z">
            <w:rPr>
              <w:ins w:id="108" w:author="jiang" w:date="2013-04-23T11:51:00Z"/>
              <w:i/>
              <w:iCs/>
            </w:rPr>
          </w:rPrChange>
        </w:rPr>
      </w:pPr>
      <w:ins w:id="109" w:author="jiang" w:date="2013-04-23T11:51:00Z">
        <w:r w:rsidRPr="008D726D">
          <w:rPr>
            <w:iCs/>
            <w:sz w:val="28"/>
            <w:szCs w:val="28"/>
            <w:rPrChange w:id="110" w:author="jiang" w:date="2013-04-23T11:55:00Z">
              <w:rPr>
                <w:i/>
                <w:iCs/>
              </w:rPr>
            </w:rPrChange>
          </w:rPr>
          <w:t>2. National Park Service, Anchorage</w:t>
        </w:r>
      </w:ins>
    </w:p>
    <w:p w14:paraId="76BE9D11" w14:textId="77777777" w:rsidR="008D726D" w:rsidRPr="008D726D" w:rsidRDefault="008D726D" w:rsidP="008D726D">
      <w:pPr>
        <w:jc w:val="center"/>
        <w:rPr>
          <w:ins w:id="111" w:author="jiang" w:date="2013-04-23T11:51:00Z"/>
          <w:iCs/>
          <w:sz w:val="28"/>
          <w:szCs w:val="28"/>
          <w:rPrChange w:id="112" w:author="jiang" w:date="2013-04-23T11:55:00Z">
            <w:rPr>
              <w:ins w:id="113" w:author="jiang" w:date="2013-04-23T11:51:00Z"/>
              <w:i/>
              <w:iCs/>
            </w:rPr>
          </w:rPrChange>
        </w:rPr>
      </w:pPr>
    </w:p>
    <w:p w14:paraId="099C9AED" w14:textId="4E048A1C" w:rsidR="008D726D" w:rsidRPr="008D726D" w:rsidRDefault="008D726D">
      <w:pPr>
        <w:jc w:val="center"/>
        <w:rPr>
          <w:ins w:id="114" w:author="jiang" w:date="2013-04-23T11:51:00Z"/>
          <w:iCs/>
          <w:sz w:val="28"/>
          <w:szCs w:val="28"/>
          <w:rPrChange w:id="115" w:author="jiang" w:date="2013-04-23T11:55:00Z">
            <w:rPr>
              <w:ins w:id="116" w:author="jiang" w:date="2013-04-23T11:51:00Z"/>
              <w:i/>
              <w:iCs/>
            </w:rPr>
          </w:rPrChange>
        </w:rPr>
      </w:pPr>
      <w:ins w:id="117" w:author="jiang" w:date="2013-04-23T11:53:00Z">
        <w:r w:rsidRPr="008D726D">
          <w:rPr>
            <w:iCs/>
            <w:sz w:val="28"/>
            <w:szCs w:val="28"/>
            <w:rPrChange w:id="118" w:author="jiang" w:date="2013-04-23T11:55:00Z">
              <w:rPr>
                <w:i/>
                <w:iCs/>
              </w:rPr>
            </w:rPrChange>
          </w:rPr>
          <w:t>Feb</w:t>
        </w:r>
      </w:ins>
      <w:ins w:id="119" w:author="jiang" w:date="2013-04-23T11:51:00Z">
        <w:r w:rsidRPr="008D726D">
          <w:rPr>
            <w:iCs/>
            <w:sz w:val="28"/>
            <w:szCs w:val="28"/>
            <w:rPrChange w:id="120" w:author="jiang" w:date="2013-04-23T11:55:00Z">
              <w:rPr>
                <w:i/>
                <w:iCs/>
              </w:rPr>
            </w:rPrChange>
          </w:rPr>
          <w:t>., 2</w:t>
        </w:r>
      </w:ins>
      <w:ins w:id="121" w:author="jiang" w:date="2013-04-23T11:52:00Z">
        <w:r w:rsidRPr="008D726D">
          <w:rPr>
            <w:iCs/>
            <w:sz w:val="28"/>
            <w:szCs w:val="28"/>
            <w:rPrChange w:id="122" w:author="jiang" w:date="2013-04-23T11:55:00Z">
              <w:rPr>
                <w:i/>
                <w:iCs/>
              </w:rPr>
            </w:rPrChange>
          </w:rPr>
          <w:t>8</w:t>
        </w:r>
      </w:ins>
      <w:ins w:id="123" w:author="jiang" w:date="2013-04-23T11:51:00Z">
        <w:r w:rsidRPr="008D726D">
          <w:rPr>
            <w:iCs/>
            <w:sz w:val="28"/>
            <w:szCs w:val="28"/>
            <w:rPrChange w:id="124" w:author="jiang" w:date="2013-04-23T11:55:00Z">
              <w:rPr>
                <w:i/>
                <w:iCs/>
              </w:rPr>
            </w:rPrChange>
          </w:rPr>
          <w:t>, 2013</w:t>
        </w:r>
      </w:ins>
    </w:p>
    <w:p w14:paraId="5456887D" w14:textId="77777777" w:rsidR="00593FCF" w:rsidRPr="008D726D" w:rsidRDefault="00593FCF">
      <w:pPr>
        <w:pStyle w:val="Standard"/>
        <w:autoSpaceDE w:val="0"/>
        <w:rPr>
          <w:lang w:val="en-US"/>
          <w:rPrChange w:id="125" w:author="jiang" w:date="2013-04-23T11:57:00Z">
            <w:rPr>
              <w:sz w:val="72"/>
              <w:szCs w:val="72"/>
              <w:lang w:val="en-US"/>
            </w:rPr>
          </w:rPrChange>
        </w:rPr>
      </w:pPr>
    </w:p>
    <w:p w14:paraId="16BF0D23" w14:textId="77777777" w:rsidR="00593FCF" w:rsidRPr="008D726D" w:rsidRDefault="00593FCF">
      <w:pPr>
        <w:pStyle w:val="Standard"/>
        <w:autoSpaceDE w:val="0"/>
        <w:rPr>
          <w:lang w:val="en-US"/>
          <w:rPrChange w:id="126" w:author="jiang" w:date="2013-04-23T11:57:00Z">
            <w:rPr>
              <w:sz w:val="72"/>
              <w:szCs w:val="72"/>
              <w:lang w:val="en-US"/>
            </w:rPr>
          </w:rPrChange>
        </w:rPr>
      </w:pPr>
    </w:p>
    <w:p w14:paraId="3A67B681" w14:textId="77777777" w:rsidR="00593FCF" w:rsidRPr="008D726D" w:rsidDel="008D726D" w:rsidRDefault="00593FCF">
      <w:pPr>
        <w:pStyle w:val="Standard"/>
        <w:autoSpaceDE w:val="0"/>
        <w:rPr>
          <w:del w:id="127" w:author="jiang" w:date="2013-04-23T11:56:00Z"/>
          <w:lang w:val="en-US"/>
          <w:rPrChange w:id="128" w:author="jiang" w:date="2013-04-23T11:58:00Z">
            <w:rPr>
              <w:del w:id="129" w:author="jiang" w:date="2013-04-23T11:56:00Z"/>
              <w:sz w:val="72"/>
              <w:szCs w:val="72"/>
              <w:lang w:val="en-US"/>
            </w:rPr>
          </w:rPrChange>
        </w:rPr>
      </w:pPr>
      <w:bookmarkStart w:id="130" w:name="_GoBack"/>
    </w:p>
    <w:p w14:paraId="37D154F2" w14:textId="77777777" w:rsidR="00593FCF" w:rsidRPr="00362708" w:rsidDel="008D726D" w:rsidRDefault="00593FCF">
      <w:pPr>
        <w:pStyle w:val="Standard"/>
        <w:autoSpaceDE w:val="0"/>
        <w:rPr>
          <w:del w:id="131" w:author="jiang" w:date="2013-04-23T11:56:00Z"/>
          <w:sz w:val="72"/>
          <w:szCs w:val="72"/>
          <w:lang w:val="en-US"/>
        </w:rPr>
      </w:pPr>
    </w:p>
    <w:p w14:paraId="74B498D5" w14:textId="77777777" w:rsidR="00593FCF" w:rsidRPr="00362708" w:rsidDel="008D726D" w:rsidRDefault="00593FCF">
      <w:pPr>
        <w:pStyle w:val="Standard"/>
        <w:autoSpaceDE w:val="0"/>
        <w:rPr>
          <w:del w:id="132" w:author="jiang" w:date="2013-04-23T11:56:00Z"/>
          <w:sz w:val="72"/>
          <w:szCs w:val="72"/>
          <w:lang w:val="en-US"/>
        </w:rPr>
      </w:pPr>
    </w:p>
    <w:p w14:paraId="4F582A2D" w14:textId="77777777" w:rsidR="00593FCF" w:rsidRPr="00362708" w:rsidDel="008D726D" w:rsidRDefault="00593FCF">
      <w:pPr>
        <w:pStyle w:val="Standard"/>
        <w:autoSpaceDE w:val="0"/>
        <w:rPr>
          <w:del w:id="133" w:author="jiang" w:date="2013-04-23T11:57:00Z"/>
          <w:sz w:val="72"/>
          <w:szCs w:val="72"/>
          <w:lang w:val="en-US"/>
        </w:rPr>
      </w:pPr>
    </w:p>
    <w:p w14:paraId="0456D180" w14:textId="77777777" w:rsidR="00593FCF" w:rsidRPr="008D726D" w:rsidDel="008D726D" w:rsidRDefault="00593FCF">
      <w:pPr>
        <w:pStyle w:val="Standard"/>
        <w:autoSpaceDE w:val="0"/>
        <w:rPr>
          <w:del w:id="134" w:author="jiang" w:date="2013-04-23T11:58:00Z"/>
          <w:lang w:val="en-US"/>
          <w:rPrChange w:id="135" w:author="jiang" w:date="2013-04-23T11:57:00Z">
            <w:rPr>
              <w:del w:id="136" w:author="jiang" w:date="2013-04-23T11:58:00Z"/>
              <w:sz w:val="72"/>
              <w:szCs w:val="72"/>
              <w:lang w:val="en-US"/>
            </w:rPr>
          </w:rPrChange>
        </w:rPr>
      </w:pPr>
    </w:p>
    <w:p w14:paraId="11AFC41D" w14:textId="4CBFA2E5" w:rsidR="00593FCF" w:rsidRPr="00025B43" w:rsidDel="008D726D" w:rsidRDefault="00035E18">
      <w:pPr>
        <w:pStyle w:val="Standard"/>
        <w:autoSpaceDE w:val="0"/>
        <w:jc w:val="center"/>
        <w:rPr>
          <w:del w:id="137" w:author="jiang" w:date="2013-04-23T11:56:00Z"/>
          <w:sz w:val="32"/>
          <w:szCs w:val="32"/>
          <w:lang w:val="en-US"/>
        </w:rPr>
      </w:pPr>
      <w:del w:id="138" w:author="jiang" w:date="2013-04-23T11:56:00Z">
        <w:r w:rsidRPr="00025B43" w:rsidDel="008D726D">
          <w:rPr>
            <w:rFonts w:eastAsia="Calibri, Calibri" w:cs="Calibri, Calibri"/>
            <w:b/>
            <w:bCs/>
            <w:color w:val="000000"/>
            <w:sz w:val="32"/>
            <w:szCs w:val="32"/>
            <w:lang w:val="en-US"/>
          </w:rPr>
          <w:delText>Geo</w:delText>
        </w:r>
        <w:r w:rsidR="00871F04" w:rsidDel="008D726D">
          <w:rPr>
            <w:rFonts w:eastAsia="Calibri, Calibri" w:cs="Calibri, Calibri"/>
            <w:b/>
            <w:bCs/>
            <w:color w:val="000000"/>
            <w:sz w:val="32"/>
            <w:szCs w:val="32"/>
            <w:lang w:val="en-US"/>
          </w:rPr>
          <w:delText>graphic</w:delText>
        </w:r>
        <w:r w:rsidRPr="00025B43" w:rsidDel="008D726D">
          <w:rPr>
            <w:rFonts w:eastAsia="Calibri, Calibri" w:cs="Calibri, Calibri"/>
            <w:b/>
            <w:bCs/>
            <w:color w:val="000000"/>
            <w:sz w:val="32"/>
            <w:szCs w:val="32"/>
            <w:lang w:val="en-US"/>
          </w:rPr>
          <w:delText xml:space="preserve"> Information Network of Alaska</w:delText>
        </w:r>
      </w:del>
    </w:p>
    <w:p w14:paraId="1F03513F" w14:textId="7FBB5682" w:rsidR="00593FCF" w:rsidRPr="00362708" w:rsidDel="008D726D" w:rsidRDefault="00593FCF">
      <w:pPr>
        <w:pStyle w:val="Standard"/>
        <w:autoSpaceDE w:val="0"/>
        <w:rPr>
          <w:del w:id="139" w:author="jiang" w:date="2013-04-23T11:55:00Z"/>
          <w:sz w:val="72"/>
          <w:szCs w:val="72"/>
          <w:lang w:val="en-US"/>
        </w:rPr>
      </w:pPr>
    </w:p>
    <w:p w14:paraId="5D50A704" w14:textId="77777777" w:rsidR="00593FCF" w:rsidRPr="00362708" w:rsidRDefault="00593FCF">
      <w:pPr>
        <w:pStyle w:val="Standard"/>
        <w:pageBreakBefore/>
        <w:autoSpaceDE w:val="0"/>
        <w:rPr>
          <w:lang w:val="en-US"/>
        </w:rPr>
      </w:pPr>
    </w:p>
    <w:bookmarkEnd w:id="130"/>
    <w:p w14:paraId="7A242914" w14:textId="77777777" w:rsidR="00593FCF" w:rsidRPr="00607A95" w:rsidRDefault="00035E18">
      <w:pPr>
        <w:pStyle w:val="Standard"/>
        <w:autoSpaceDE w:val="0"/>
        <w:jc w:val="center"/>
        <w:rPr>
          <w:sz w:val="28"/>
          <w:szCs w:val="28"/>
          <w:lang w:val="en-US"/>
          <w:rPrChange w:id="140" w:author="jiang" w:date="2013-04-23T12:20:00Z">
            <w:rPr>
              <w:lang w:val="en-US"/>
            </w:rPr>
          </w:rPrChange>
        </w:rPr>
      </w:pPr>
      <w:r w:rsidRPr="00607A95">
        <w:rPr>
          <w:rFonts w:eastAsia="Calibri, Calibri" w:cs="Calibri, Calibri"/>
          <w:b/>
          <w:bCs/>
          <w:color w:val="000000"/>
          <w:sz w:val="28"/>
          <w:szCs w:val="28"/>
          <w:lang w:val="en-US"/>
          <w:rPrChange w:id="141" w:author="jiang" w:date="2013-04-23T12:20:00Z">
            <w:rPr>
              <w:rFonts w:eastAsia="Calibri, Calibri" w:cs="Calibri, Calibri"/>
              <w:b/>
              <w:bCs/>
              <w:color w:val="000000"/>
              <w:lang w:val="en-US"/>
            </w:rPr>
          </w:rPrChange>
        </w:rPr>
        <w:t>Table of Contents</w:t>
      </w:r>
    </w:p>
    <w:p w14:paraId="5848E24B" w14:textId="77777777" w:rsidR="00593FCF" w:rsidRPr="00362708" w:rsidRDefault="00593FCF">
      <w:pPr>
        <w:pStyle w:val="Standard"/>
        <w:autoSpaceDE w:val="0"/>
        <w:jc w:val="center"/>
        <w:rPr>
          <w:lang w:val="en-US"/>
        </w:rPr>
      </w:pPr>
    </w:p>
    <w:p w14:paraId="7F1E452A" w14:textId="77777777" w:rsidR="00593FCF" w:rsidRPr="00362708" w:rsidRDefault="00035E18">
      <w:pPr>
        <w:pStyle w:val="Standard"/>
        <w:autoSpaceDE w:val="0"/>
        <w:rPr>
          <w:lang w:val="en-US"/>
        </w:rPr>
      </w:pPr>
      <w:r w:rsidRPr="00362708">
        <w:rPr>
          <w:rFonts w:eastAsia="Calibri, Calibri" w:cs="Calibri, Calibri"/>
          <w:color w:val="000000"/>
          <w:lang w:val="en-US"/>
        </w:rPr>
        <w:t>1. Introduction</w:t>
      </w:r>
    </w:p>
    <w:p w14:paraId="47504801" w14:textId="77777777" w:rsidR="00593FCF" w:rsidRPr="00362708" w:rsidRDefault="00593FCF">
      <w:pPr>
        <w:pStyle w:val="Standard"/>
        <w:autoSpaceDE w:val="0"/>
        <w:rPr>
          <w:lang w:val="en-US"/>
        </w:rPr>
      </w:pPr>
    </w:p>
    <w:p w14:paraId="5929171D" w14:textId="77777777" w:rsidR="00593FCF" w:rsidRPr="00362708" w:rsidRDefault="00035E18">
      <w:pPr>
        <w:pStyle w:val="Standard"/>
        <w:autoSpaceDE w:val="0"/>
        <w:rPr>
          <w:lang w:val="en-US"/>
        </w:rPr>
      </w:pPr>
      <w:r w:rsidRPr="00362708">
        <w:rPr>
          <w:rFonts w:eastAsia="Calibri, Calibri" w:cs="Calibri, Calibri"/>
          <w:color w:val="000000"/>
          <w:lang w:val="en-US"/>
        </w:rPr>
        <w:t>2. NDVI product and Metrics</w:t>
      </w:r>
    </w:p>
    <w:p w14:paraId="1868867C" w14:textId="77777777" w:rsidR="00593FCF" w:rsidRPr="00362708" w:rsidRDefault="00593FCF">
      <w:pPr>
        <w:pStyle w:val="Standard"/>
        <w:autoSpaceDE w:val="0"/>
        <w:rPr>
          <w:lang w:val="en-US"/>
        </w:rPr>
      </w:pPr>
    </w:p>
    <w:p w14:paraId="7CFBF971" w14:textId="38AAA702" w:rsidR="00593FCF" w:rsidRPr="00362708" w:rsidRDefault="00035E18">
      <w:pPr>
        <w:pStyle w:val="Standard"/>
        <w:autoSpaceDE w:val="0"/>
        <w:rPr>
          <w:lang w:val="en-US"/>
        </w:rPr>
      </w:pPr>
      <w:r w:rsidRPr="00362708">
        <w:rPr>
          <w:rFonts w:eastAsia="Calibri, Calibri" w:cs="Calibri, Calibri"/>
          <w:color w:val="000000"/>
          <w:lang w:val="en-US"/>
        </w:rPr>
        <w:t>2.1</w:t>
      </w:r>
      <w:r w:rsidR="00321FB7">
        <w:rPr>
          <w:rFonts w:eastAsia="Calibri, Calibri" w:cs="Calibri, Calibri"/>
          <w:color w:val="000000"/>
          <w:lang w:val="en-US"/>
        </w:rPr>
        <w:t xml:space="preserve"> D</w:t>
      </w:r>
      <w:r w:rsidR="00F75C7A">
        <w:rPr>
          <w:rFonts w:eastAsia="Calibri, Calibri" w:cs="Calibri, Calibri"/>
          <w:color w:val="000000"/>
          <w:lang w:val="en-US"/>
        </w:rPr>
        <w:t>ata format</w:t>
      </w:r>
      <w:r w:rsidR="00321FB7">
        <w:rPr>
          <w:rFonts w:eastAsia="Calibri, Calibri" w:cs="Calibri, Calibri"/>
          <w:color w:val="000000"/>
          <w:lang w:val="en-US"/>
        </w:rPr>
        <w:t xml:space="preserve"> of input data</w:t>
      </w:r>
    </w:p>
    <w:p w14:paraId="699D5F4E" w14:textId="77777777" w:rsidR="00593FCF" w:rsidRPr="00362708" w:rsidRDefault="00593FCF">
      <w:pPr>
        <w:pStyle w:val="Standard"/>
        <w:autoSpaceDE w:val="0"/>
        <w:rPr>
          <w:lang w:val="en-US"/>
        </w:rPr>
      </w:pPr>
    </w:p>
    <w:p w14:paraId="555E2BE5" w14:textId="77777777" w:rsidR="00593FCF" w:rsidRPr="00362708" w:rsidRDefault="00035E18">
      <w:pPr>
        <w:pStyle w:val="Standard"/>
        <w:autoSpaceDE w:val="0"/>
        <w:rPr>
          <w:lang w:val="en-US"/>
        </w:rPr>
      </w:pPr>
      <w:r w:rsidRPr="00362708">
        <w:rPr>
          <w:rFonts w:eastAsia="Calibri, Calibri" w:cs="Calibri, Calibri"/>
          <w:color w:val="000000"/>
          <w:lang w:val="en-US"/>
        </w:rPr>
        <w:t>2.2 NDVI metrics</w:t>
      </w:r>
    </w:p>
    <w:p w14:paraId="18C6D400" w14:textId="77777777" w:rsidR="00593FCF" w:rsidRPr="00362708" w:rsidRDefault="00593FCF">
      <w:pPr>
        <w:pStyle w:val="Standard"/>
        <w:autoSpaceDE w:val="0"/>
        <w:rPr>
          <w:lang w:val="en-US"/>
        </w:rPr>
      </w:pPr>
    </w:p>
    <w:p w14:paraId="1EBFB561" w14:textId="05D5B9E4" w:rsidR="00593FCF" w:rsidRPr="00362708" w:rsidRDefault="00035E18">
      <w:pPr>
        <w:pStyle w:val="Standard"/>
        <w:autoSpaceDE w:val="0"/>
        <w:rPr>
          <w:lang w:val="en-US"/>
        </w:rPr>
      </w:pPr>
      <w:r w:rsidRPr="00362708">
        <w:rPr>
          <w:rFonts w:eastAsia="Calibri, Calibri" w:cs="Calibri, Calibri"/>
          <w:color w:val="000000"/>
          <w:lang w:val="en-US"/>
        </w:rPr>
        <w:t xml:space="preserve">2.2.1 </w:t>
      </w:r>
      <w:r w:rsidR="00F75C7A" w:rsidRPr="00F75C7A">
        <w:rPr>
          <w:rFonts w:eastAsia="Calibri, Calibri" w:cs="Calibri, Calibri"/>
          <w:color w:val="000000"/>
          <w:lang w:val="en-US"/>
        </w:rPr>
        <w:t>Installation, configuration, and execution of the MODIS NDVI metrics application</w:t>
      </w:r>
    </w:p>
    <w:p w14:paraId="3B9E189D" w14:textId="77777777" w:rsidR="00593FCF" w:rsidRPr="00362708" w:rsidRDefault="00593FCF">
      <w:pPr>
        <w:pStyle w:val="Standard"/>
        <w:autoSpaceDE w:val="0"/>
        <w:rPr>
          <w:lang w:val="en-US"/>
        </w:rPr>
      </w:pPr>
    </w:p>
    <w:p w14:paraId="3B2318BA" w14:textId="57B26F45" w:rsidR="00593FCF" w:rsidRPr="00362708" w:rsidRDefault="00035E18">
      <w:pPr>
        <w:pStyle w:val="Standard"/>
        <w:autoSpaceDE w:val="0"/>
        <w:rPr>
          <w:lang w:val="en-US"/>
        </w:rPr>
      </w:pPr>
      <w:r w:rsidRPr="00362708">
        <w:rPr>
          <w:rFonts w:eastAsia="Calibri, Calibri" w:cs="Calibri, Calibri"/>
          <w:color w:val="000000"/>
          <w:lang w:val="en-US"/>
        </w:rPr>
        <w:t xml:space="preserve">2.2.2 </w:t>
      </w:r>
      <w:r w:rsidR="00F75C7A" w:rsidRPr="00F75C7A">
        <w:rPr>
          <w:rFonts w:eastAsia="Calibri, Calibri" w:cs="Calibri, Calibri"/>
          <w:color w:val="000000"/>
          <w:lang w:val="en-US"/>
        </w:rPr>
        <w:t>NDVI metrics algorithm Description</w:t>
      </w:r>
      <w:r w:rsidR="00F75C7A" w:rsidRPr="00F75C7A" w:rsidDel="00F75C7A">
        <w:rPr>
          <w:rFonts w:eastAsia="Calibri, Calibri" w:cs="Calibri, Calibri"/>
          <w:color w:val="000000"/>
          <w:lang w:val="en-US"/>
        </w:rPr>
        <w:t xml:space="preserve"> </w:t>
      </w:r>
    </w:p>
    <w:p w14:paraId="4C785B4E" w14:textId="77777777" w:rsidR="00593FCF" w:rsidRPr="00362708" w:rsidRDefault="00593FCF">
      <w:pPr>
        <w:pStyle w:val="Standard"/>
        <w:autoSpaceDE w:val="0"/>
        <w:rPr>
          <w:lang w:val="en-US"/>
        </w:rPr>
      </w:pPr>
    </w:p>
    <w:p w14:paraId="2D5F33F5" w14:textId="2827DD86" w:rsidR="006E335D" w:rsidRPr="00025B43" w:rsidRDefault="006E335D">
      <w:pPr>
        <w:pStyle w:val="Standard"/>
        <w:autoSpaceDE w:val="0"/>
        <w:rPr>
          <w:rFonts w:eastAsia="Calibri, Calibri" w:cs="Calibri, Calibri"/>
          <w:color w:val="000000"/>
          <w:lang w:val="en-US"/>
        </w:rPr>
      </w:pPr>
      <w:r>
        <w:rPr>
          <w:rFonts w:eastAsia="Calibri, Calibri" w:cs="Calibri, Calibri"/>
          <w:color w:val="000000"/>
          <w:lang w:val="en-US"/>
        </w:rPr>
        <w:t>Appendix</w:t>
      </w:r>
      <w:r w:rsidR="00CB5CAD">
        <w:rPr>
          <w:rFonts w:eastAsia="Calibri, Calibri" w:cs="Calibri, Calibri"/>
          <w:color w:val="000000"/>
          <w:lang w:val="en-US"/>
        </w:rPr>
        <w:t xml:space="preserve"> </w:t>
      </w:r>
      <w:proofErr w:type="gramStart"/>
      <w:r>
        <w:rPr>
          <w:rFonts w:eastAsia="Calibri, Calibri" w:cs="Calibri, Calibri"/>
          <w:color w:val="000000"/>
          <w:lang w:val="en-US"/>
        </w:rPr>
        <w:t>A</w:t>
      </w:r>
      <w:proofErr w:type="gramEnd"/>
      <w:r>
        <w:rPr>
          <w:rFonts w:eastAsia="Calibri, Calibri" w:cs="Calibri, Calibri"/>
          <w:color w:val="000000"/>
          <w:lang w:val="en-US"/>
        </w:rPr>
        <w:t xml:space="preserve"> </w:t>
      </w:r>
      <w:r w:rsidR="00F75C7A">
        <w:rPr>
          <w:rFonts w:eastAsia="Calibri, Calibri" w:cs="Calibri, Calibri"/>
          <w:color w:val="000000"/>
          <w:lang w:val="en-US"/>
        </w:rPr>
        <w:t xml:space="preserve">List of programs </w:t>
      </w:r>
      <w:r>
        <w:rPr>
          <w:rFonts w:eastAsia="Calibri, Calibri" w:cs="Calibri, Calibri"/>
          <w:color w:val="000000"/>
          <w:lang w:val="en-US"/>
        </w:rPr>
        <w:t>for NDVI metrics algorithm</w:t>
      </w:r>
    </w:p>
    <w:p w14:paraId="61B33258" w14:textId="77777777" w:rsidR="00593FCF" w:rsidRPr="00362708" w:rsidRDefault="00593FCF">
      <w:pPr>
        <w:pStyle w:val="Standard"/>
        <w:autoSpaceDE w:val="0"/>
        <w:rPr>
          <w:lang w:val="en-US"/>
        </w:rPr>
      </w:pPr>
    </w:p>
    <w:p w14:paraId="329F3B87" w14:textId="77777777" w:rsidR="00593FCF" w:rsidRPr="00362708" w:rsidRDefault="00593FCF">
      <w:pPr>
        <w:pStyle w:val="Standard"/>
        <w:autoSpaceDE w:val="0"/>
        <w:rPr>
          <w:lang w:val="en-US"/>
        </w:rPr>
      </w:pPr>
    </w:p>
    <w:p w14:paraId="21BB708D" w14:textId="77777777" w:rsidR="00593FCF" w:rsidRPr="00362708" w:rsidRDefault="00593FCF">
      <w:pPr>
        <w:pStyle w:val="Standard"/>
        <w:autoSpaceDE w:val="0"/>
        <w:rPr>
          <w:lang w:val="en-US"/>
        </w:rPr>
      </w:pPr>
    </w:p>
    <w:p w14:paraId="2ED9A824" w14:textId="77777777" w:rsidR="00593FCF" w:rsidRPr="00362708" w:rsidRDefault="00593FCF">
      <w:pPr>
        <w:pStyle w:val="Standard"/>
        <w:pageBreakBefore/>
        <w:autoSpaceDE w:val="0"/>
        <w:rPr>
          <w:lang w:val="en-US"/>
        </w:rPr>
      </w:pPr>
    </w:p>
    <w:p w14:paraId="6F143B87" w14:textId="77777777" w:rsidR="00593FCF" w:rsidRPr="00362708" w:rsidRDefault="00035E18">
      <w:pPr>
        <w:pStyle w:val="Standard"/>
        <w:autoSpaceDE w:val="0"/>
        <w:rPr>
          <w:b/>
          <w:lang w:val="en-US"/>
        </w:rPr>
      </w:pPr>
      <w:r w:rsidRPr="00362708">
        <w:rPr>
          <w:rFonts w:eastAsia="Calibri, Calibri" w:cs="Calibri, Calibri"/>
          <w:b/>
          <w:color w:val="000000"/>
          <w:lang w:val="en-US"/>
        </w:rPr>
        <w:t>1. Introduction</w:t>
      </w:r>
    </w:p>
    <w:p w14:paraId="763C8AB3" w14:textId="77777777" w:rsidR="00593FCF" w:rsidRPr="00362708" w:rsidRDefault="00593FCF">
      <w:pPr>
        <w:pStyle w:val="Standard"/>
        <w:autoSpaceDE w:val="0"/>
        <w:rPr>
          <w:lang w:val="en-US"/>
        </w:rPr>
      </w:pPr>
    </w:p>
    <w:p w14:paraId="0BA1DB28" w14:textId="26F5934A" w:rsidR="00593FCF" w:rsidRDefault="00035E18">
      <w:pPr>
        <w:pStyle w:val="Standard"/>
        <w:autoSpaceDE w:val="0"/>
        <w:ind w:left="-15" w:firstLine="15"/>
        <w:jc w:val="both"/>
        <w:rPr>
          <w:rFonts w:eastAsia="Calibri, Calibri" w:cs="Calibri, Calibri"/>
          <w:color w:val="000000"/>
          <w:lang w:val="en-US"/>
        </w:rPr>
      </w:pPr>
      <w:r w:rsidRPr="00362708">
        <w:rPr>
          <w:rFonts w:eastAsia="Calibri, Calibri" w:cs="Calibri, Calibri"/>
          <w:color w:val="000000"/>
          <w:lang w:val="en-US"/>
        </w:rPr>
        <w:t xml:space="preserve"> </w:t>
      </w:r>
      <w:r w:rsidRPr="00362708">
        <w:rPr>
          <w:rFonts w:eastAsia="Calibri, Calibri" w:cs="Calibri, Calibri"/>
          <w:color w:val="000000"/>
          <w:lang w:val="en-US"/>
        </w:rPr>
        <w:tab/>
        <w:t xml:space="preserve">Moderate Resolution Imaging </w:t>
      </w:r>
      <w:proofErr w:type="spellStart"/>
      <w:r w:rsidRPr="00362708">
        <w:rPr>
          <w:rFonts w:eastAsia="Calibri, Calibri" w:cs="Calibri, Calibri"/>
          <w:color w:val="000000"/>
          <w:lang w:val="en-US"/>
        </w:rPr>
        <w:t>Spectroradiometer</w:t>
      </w:r>
      <w:proofErr w:type="spellEnd"/>
      <w:r w:rsidRPr="00362708">
        <w:rPr>
          <w:rFonts w:eastAsia="Calibri, Calibri" w:cs="Calibri, Calibri"/>
          <w:color w:val="000000"/>
          <w:lang w:val="en-US"/>
        </w:rPr>
        <w:t xml:space="preserve"> (MODIS) </w:t>
      </w:r>
      <w:r w:rsidR="00687317">
        <w:rPr>
          <w:rFonts w:eastAsia="Calibri, Calibri" w:cs="Calibri, Calibri"/>
          <w:color w:val="000000"/>
          <w:lang w:val="en-US"/>
        </w:rPr>
        <w:t>data are</w:t>
      </w:r>
      <w:r w:rsidR="00687317" w:rsidRPr="00362708">
        <w:rPr>
          <w:rFonts w:eastAsia="Calibri, Calibri" w:cs="Calibri, Calibri"/>
          <w:color w:val="000000"/>
          <w:lang w:val="en-US"/>
        </w:rPr>
        <w:t xml:space="preserve"> </w:t>
      </w:r>
      <w:r w:rsidR="00687317">
        <w:rPr>
          <w:rFonts w:eastAsia="Calibri, Calibri" w:cs="Calibri, Calibri"/>
          <w:color w:val="000000"/>
          <w:lang w:val="en-US"/>
        </w:rPr>
        <w:t xml:space="preserve">being </w:t>
      </w:r>
      <w:r w:rsidRPr="00362708">
        <w:rPr>
          <w:rFonts w:eastAsia="Calibri, Calibri" w:cs="Calibri, Calibri"/>
          <w:color w:val="000000"/>
          <w:lang w:val="en-US"/>
        </w:rPr>
        <w:t>used by the National Park Service (NPS), Alaska Region Inventory &amp; Monitoring (I&amp;M) Program and the University of Alaska-Geographic Information Network of Al</w:t>
      </w:r>
      <w:r w:rsidR="00362708" w:rsidRPr="00362708">
        <w:rPr>
          <w:rFonts w:eastAsia="Calibri, Calibri" w:cs="Calibri, Calibri"/>
          <w:color w:val="000000"/>
          <w:lang w:val="en-US"/>
        </w:rPr>
        <w:t>aska (GINA) to monitor and study</w:t>
      </w:r>
      <w:r w:rsidRPr="00362708">
        <w:rPr>
          <w:rFonts w:eastAsia="Calibri, Calibri" w:cs="Calibri, Calibri"/>
          <w:color w:val="000000"/>
          <w:lang w:val="en-US"/>
        </w:rPr>
        <w:t xml:space="preserve"> the </w:t>
      </w:r>
      <w:proofErr w:type="spellStart"/>
      <w:r w:rsidRPr="00362708">
        <w:rPr>
          <w:rFonts w:eastAsia="Calibri, Calibri" w:cs="Calibri, Calibri"/>
          <w:color w:val="000000"/>
          <w:lang w:val="en-US"/>
        </w:rPr>
        <w:t>interannual</w:t>
      </w:r>
      <w:proofErr w:type="spellEnd"/>
      <w:r w:rsidRPr="00362708">
        <w:rPr>
          <w:rFonts w:eastAsia="Calibri, Calibri" w:cs="Calibri, Calibri"/>
          <w:color w:val="000000"/>
          <w:lang w:val="en-US"/>
        </w:rPr>
        <w:t xml:space="preserve"> variability in growing season length, lake ice formation and breakup, and snow season across Alaska. MODIS-derived true color imagery, Normalized Difference Vegetation Index (NDVI) and snow products (2000-present) are now being acquired, processed, and distributed by GINA. This user manual </w:t>
      </w:r>
      <w:r w:rsidR="00362708" w:rsidRPr="00362708">
        <w:rPr>
          <w:rFonts w:eastAsia="Calibri, Calibri" w:cs="Calibri, Calibri"/>
          <w:color w:val="000000"/>
          <w:lang w:val="en-US"/>
        </w:rPr>
        <w:t>briefly introduce</w:t>
      </w:r>
      <w:r w:rsidR="0052270D">
        <w:rPr>
          <w:rFonts w:eastAsia="Calibri, Calibri" w:cs="Calibri, Calibri"/>
          <w:color w:val="000000"/>
          <w:lang w:val="en-US"/>
        </w:rPr>
        <w:t>s</w:t>
      </w:r>
      <w:r w:rsidR="00362708" w:rsidRPr="00362708">
        <w:rPr>
          <w:rFonts w:eastAsia="Calibri, Calibri" w:cs="Calibri, Calibri"/>
          <w:color w:val="000000"/>
          <w:lang w:val="en-US"/>
        </w:rPr>
        <w:t xml:space="preserve"> </w:t>
      </w:r>
      <w:r w:rsidRPr="00362708">
        <w:rPr>
          <w:rFonts w:eastAsia="Calibri, Calibri" w:cs="Calibri, Calibri"/>
          <w:color w:val="000000"/>
          <w:lang w:val="en-US"/>
        </w:rPr>
        <w:t>how to ac</w:t>
      </w:r>
      <w:r w:rsidR="00362708" w:rsidRPr="00362708">
        <w:rPr>
          <w:rFonts w:eastAsia="Calibri, Calibri" w:cs="Calibri, Calibri"/>
          <w:color w:val="000000"/>
          <w:lang w:val="en-US"/>
        </w:rPr>
        <w:t>q</w:t>
      </w:r>
      <w:r w:rsidRPr="00362708">
        <w:rPr>
          <w:rFonts w:eastAsia="Calibri, Calibri" w:cs="Calibri, Calibri"/>
          <w:color w:val="000000"/>
          <w:lang w:val="en-US"/>
        </w:rPr>
        <w:t>uire</w:t>
      </w:r>
      <w:r w:rsidR="00362708" w:rsidRPr="00362708">
        <w:rPr>
          <w:rFonts w:eastAsia="Calibri, Calibri" w:cs="Calibri, Calibri"/>
          <w:color w:val="000000"/>
          <w:lang w:val="en-US"/>
        </w:rPr>
        <w:t xml:space="preserve"> </w:t>
      </w:r>
      <w:r w:rsidRPr="00362708">
        <w:rPr>
          <w:rFonts w:eastAsia="Calibri, Calibri" w:cs="Calibri, Calibri"/>
          <w:color w:val="000000"/>
          <w:lang w:val="en-US"/>
        </w:rPr>
        <w:t>the standardized MODIS products obtained from existing archive</w:t>
      </w:r>
      <w:r w:rsidR="00362708" w:rsidRPr="00362708">
        <w:rPr>
          <w:rFonts w:eastAsia="Calibri, Calibri" w:cs="Calibri, Calibri"/>
          <w:color w:val="000000"/>
          <w:lang w:val="en-US"/>
        </w:rPr>
        <w:t xml:space="preserve">s at the USGS-EROS Data Center </w:t>
      </w:r>
      <w:r w:rsidRPr="00362708">
        <w:rPr>
          <w:rFonts w:eastAsia="Calibri, Calibri" w:cs="Calibri, Calibri"/>
          <w:color w:val="000000"/>
          <w:lang w:val="en-US"/>
        </w:rPr>
        <w:t>as well as how t</w:t>
      </w:r>
      <w:r w:rsidR="00362708" w:rsidRPr="00362708">
        <w:rPr>
          <w:rFonts w:eastAsia="Calibri, Calibri" w:cs="Calibri, Calibri"/>
          <w:color w:val="000000"/>
          <w:lang w:val="en-US"/>
        </w:rPr>
        <w:t>o deliver the processed results.</w:t>
      </w:r>
      <w:r w:rsidR="00362708">
        <w:rPr>
          <w:rFonts w:eastAsia="Calibri, Calibri" w:cs="Calibri, Calibri"/>
          <w:color w:val="000000"/>
          <w:lang w:val="en-US"/>
        </w:rPr>
        <w:t xml:space="preserve"> It describes</w:t>
      </w:r>
      <w:r w:rsidR="00362708" w:rsidRPr="00362708">
        <w:rPr>
          <w:rFonts w:eastAsia="Calibri, Calibri" w:cs="Calibri, Calibri"/>
          <w:color w:val="000000"/>
          <w:lang w:val="en-US"/>
        </w:rPr>
        <w:t xml:space="preserve"> in detail the data process algorithm and its usage.  </w:t>
      </w:r>
    </w:p>
    <w:p w14:paraId="16DB861E" w14:textId="77777777" w:rsidR="00B3503A" w:rsidRDefault="00B3503A">
      <w:pPr>
        <w:pStyle w:val="Standard"/>
        <w:autoSpaceDE w:val="0"/>
        <w:ind w:left="-15" w:firstLine="15"/>
        <w:jc w:val="both"/>
        <w:rPr>
          <w:rFonts w:eastAsia="Calibri, Calibri" w:cs="Calibri, Calibri"/>
          <w:color w:val="000000"/>
          <w:lang w:val="en-US"/>
        </w:rPr>
      </w:pPr>
    </w:p>
    <w:p w14:paraId="0696FDEF" w14:textId="0D8272E2" w:rsidR="00B3503A" w:rsidRPr="00362708" w:rsidRDefault="00B3503A">
      <w:pPr>
        <w:pStyle w:val="Standard"/>
        <w:autoSpaceDE w:val="0"/>
        <w:ind w:left="-15" w:firstLine="15"/>
        <w:jc w:val="both"/>
        <w:rPr>
          <w:lang w:val="en-US"/>
        </w:rPr>
      </w:pPr>
      <w:r>
        <w:rPr>
          <w:rFonts w:eastAsia="Calibri, Calibri" w:cs="Calibri, Calibri"/>
          <w:color w:val="000000"/>
          <w:lang w:val="en-US"/>
        </w:rPr>
        <w:t>This document updates the protocol by Reed et al. (2006) and indicates where changes in the processing stream have occurred.</w:t>
      </w:r>
    </w:p>
    <w:p w14:paraId="5B61572F" w14:textId="77777777" w:rsidR="00593FCF" w:rsidRPr="00362708" w:rsidRDefault="00593FCF">
      <w:pPr>
        <w:pStyle w:val="Standard"/>
        <w:autoSpaceDE w:val="0"/>
        <w:jc w:val="both"/>
        <w:rPr>
          <w:lang w:val="en-US"/>
        </w:rPr>
      </w:pPr>
    </w:p>
    <w:p w14:paraId="6E178114" w14:textId="7FD64C4D" w:rsidR="00593FCF" w:rsidRPr="00362708" w:rsidRDefault="00593FCF">
      <w:pPr>
        <w:pStyle w:val="Standard"/>
        <w:autoSpaceDE w:val="0"/>
        <w:jc w:val="both"/>
        <w:rPr>
          <w:lang w:val="en-US"/>
        </w:rPr>
      </w:pPr>
    </w:p>
    <w:p w14:paraId="16BFCCA9" w14:textId="77777777" w:rsidR="00593FCF" w:rsidRPr="00362708" w:rsidRDefault="00593FCF">
      <w:pPr>
        <w:pStyle w:val="Standard"/>
        <w:autoSpaceDE w:val="0"/>
        <w:jc w:val="both"/>
        <w:rPr>
          <w:lang w:val="en-US"/>
        </w:rPr>
      </w:pPr>
    </w:p>
    <w:p w14:paraId="571B348D" w14:textId="77777777" w:rsidR="00593FCF" w:rsidRPr="00362708" w:rsidRDefault="00035E18">
      <w:pPr>
        <w:pStyle w:val="Standard"/>
        <w:autoSpaceDE w:val="0"/>
        <w:jc w:val="both"/>
        <w:rPr>
          <w:b/>
          <w:lang w:val="en-US"/>
        </w:rPr>
      </w:pPr>
      <w:r w:rsidRPr="00362708">
        <w:rPr>
          <w:rFonts w:eastAsia="Calibri, Calibri" w:cs="Calibri, Calibri"/>
          <w:b/>
          <w:color w:val="000000"/>
          <w:lang w:val="en-US"/>
        </w:rPr>
        <w:t>2. NDVI product and Metrics</w:t>
      </w:r>
    </w:p>
    <w:p w14:paraId="49BBF82A" w14:textId="77777777" w:rsidR="00593FCF" w:rsidRPr="00362708" w:rsidRDefault="00593FCF">
      <w:pPr>
        <w:pStyle w:val="Standard"/>
        <w:autoSpaceDE w:val="0"/>
        <w:jc w:val="both"/>
        <w:rPr>
          <w:lang w:val="en-US"/>
        </w:rPr>
      </w:pPr>
    </w:p>
    <w:p w14:paraId="4B2C2F29" w14:textId="77777777" w:rsidR="00593FCF" w:rsidRPr="00362708" w:rsidRDefault="00035E18">
      <w:pPr>
        <w:pStyle w:val="Standard"/>
        <w:autoSpaceDE w:val="0"/>
        <w:jc w:val="both"/>
        <w:rPr>
          <w:lang w:val="en-US"/>
        </w:rPr>
      </w:pPr>
      <w:r w:rsidRPr="00362708">
        <w:rPr>
          <w:rFonts w:eastAsia="Calibri, Calibri" w:cs="Calibri, Calibri"/>
          <w:color w:val="000000"/>
          <w:lang w:val="en-US"/>
        </w:rPr>
        <w:tab/>
      </w:r>
    </w:p>
    <w:p w14:paraId="791A11CE" w14:textId="1B8C2B7F" w:rsidR="00593FCF" w:rsidRDefault="003A1EEE">
      <w:pPr>
        <w:pStyle w:val="Standard"/>
        <w:autoSpaceDE w:val="0"/>
        <w:jc w:val="both"/>
        <w:rPr>
          <w:ins w:id="142" w:author="jiang" w:date="2012-11-13T16:10:00Z"/>
          <w:rFonts w:eastAsia="Calibri, Calibri" w:cs="Calibri, Calibri"/>
          <w:color w:val="000000"/>
          <w:lang w:val="en-US"/>
        </w:rPr>
      </w:pPr>
      <w:r w:rsidRPr="003A1EEE">
        <w:rPr>
          <w:rFonts w:eastAsia="Calibri, Calibri" w:cs="Calibri, Calibri"/>
          <w:color w:val="000000"/>
          <w:lang w:val="en-US"/>
        </w:rPr>
        <w:t>The U.S. Geological Survey’s (USGS) Earth Resources Observation and Science (ER</w:t>
      </w:r>
      <w:r w:rsidR="001A2585">
        <w:rPr>
          <w:rFonts w:eastAsia="Calibri, Calibri" w:cs="Calibri, Calibri"/>
          <w:color w:val="000000"/>
          <w:lang w:val="en-US"/>
        </w:rPr>
        <w:t>OS) Center is generating one product</w:t>
      </w:r>
      <w:r w:rsidRPr="003A1EEE">
        <w:rPr>
          <w:rFonts w:eastAsia="Calibri, Calibri" w:cs="Calibri, Calibri"/>
          <w:color w:val="000000"/>
          <w:lang w:val="en-US"/>
        </w:rPr>
        <w:t xml:space="preserve"> called "</w:t>
      </w:r>
      <w:proofErr w:type="spellStart"/>
      <w:r w:rsidRPr="003A1EEE">
        <w:rPr>
          <w:rFonts w:eastAsia="Calibri, Calibri" w:cs="Calibri, Calibri"/>
          <w:color w:val="000000"/>
          <w:lang w:val="en-US"/>
        </w:rPr>
        <w:t>eMODIS</w:t>
      </w:r>
      <w:proofErr w:type="spellEnd"/>
      <w:r w:rsidR="001A2585">
        <w:rPr>
          <w:rFonts w:eastAsia="Calibri, Calibri" w:cs="Calibri, Calibri"/>
          <w:color w:val="000000"/>
          <w:lang w:val="en-US"/>
        </w:rPr>
        <w:t xml:space="preserve"> Alaska</w:t>
      </w:r>
      <w:r w:rsidRPr="003A1EEE">
        <w:rPr>
          <w:rFonts w:eastAsia="Calibri, Calibri" w:cs="Calibri, Calibri"/>
          <w:color w:val="000000"/>
          <w:lang w:val="en-US"/>
        </w:rPr>
        <w:t>"</w:t>
      </w:r>
      <w:r w:rsidR="00D02ABD">
        <w:rPr>
          <w:rFonts w:eastAsia="Calibri, Calibri" w:cs="Calibri, Calibri"/>
          <w:color w:val="000000"/>
          <w:lang w:val="en-US"/>
        </w:rPr>
        <w:t xml:space="preserve"> (</w:t>
      </w:r>
      <w:r w:rsidR="00CA4060">
        <w:rPr>
          <w:rFonts w:eastAsia="Calibri, Calibri" w:cs="Calibri, Calibri"/>
          <w:color w:val="000000"/>
          <w:lang w:val="en-US"/>
        </w:rPr>
        <w:t>U.S. Geological Survey, 2012)</w:t>
      </w:r>
      <w:r w:rsidR="00E44A93">
        <w:rPr>
          <w:rFonts w:eastAsia="Calibri, Calibri" w:cs="Calibri, Calibri"/>
          <w:color w:val="000000"/>
          <w:lang w:val="en-US"/>
        </w:rPr>
        <w:t xml:space="preserve"> </w:t>
      </w:r>
      <w:r w:rsidRPr="003A1EEE">
        <w:rPr>
          <w:rFonts w:eastAsia="Calibri, Calibri" w:cs="Calibri, Calibri"/>
          <w:color w:val="000000"/>
          <w:lang w:val="en-US"/>
        </w:rPr>
        <w:t xml:space="preserve">based on Moderate Resolution Imaging </w:t>
      </w:r>
      <w:proofErr w:type="spellStart"/>
      <w:r w:rsidRPr="003A1EEE">
        <w:rPr>
          <w:rFonts w:eastAsia="Calibri, Calibri" w:cs="Calibri, Calibri"/>
          <w:color w:val="000000"/>
          <w:lang w:val="en-US"/>
        </w:rPr>
        <w:t>Spectroradiometer</w:t>
      </w:r>
      <w:proofErr w:type="spellEnd"/>
      <w:r w:rsidRPr="003A1EEE">
        <w:rPr>
          <w:rFonts w:eastAsia="Calibri, Calibri" w:cs="Calibri, Calibri"/>
          <w:color w:val="000000"/>
          <w:lang w:val="en-US"/>
        </w:rPr>
        <w:t xml:space="preserve"> (MODIS) data acquired by the National Aeronautics and Space Administration’s (NASA) Earth Observing System (EOS)</w:t>
      </w:r>
      <w:r w:rsidR="009C5663">
        <w:rPr>
          <w:rFonts w:eastAsia="Calibri, Calibri" w:cs="Calibri, Calibri"/>
          <w:color w:val="000000"/>
          <w:lang w:val="en-US"/>
        </w:rPr>
        <w:t>.</w:t>
      </w:r>
      <w:r>
        <w:rPr>
          <w:rFonts w:eastAsia="Calibri, Calibri" w:cs="Calibri, Calibri"/>
          <w:color w:val="000000"/>
          <w:lang w:val="en-US"/>
        </w:rPr>
        <w:t xml:space="preserve"> </w:t>
      </w:r>
      <w:r w:rsidR="004E0A48">
        <w:rPr>
          <w:rFonts w:eastAsia="Calibri, Calibri" w:cs="Calibri, Calibri"/>
          <w:color w:val="000000"/>
          <w:lang w:val="en-US"/>
        </w:rPr>
        <w:t>H</w:t>
      </w:r>
      <w:r w:rsidR="001A2585">
        <w:rPr>
          <w:rFonts w:eastAsia="Calibri, Calibri" w:cs="Calibri, Calibri"/>
          <w:color w:val="000000"/>
          <w:lang w:val="en-US"/>
        </w:rPr>
        <w:t>istorical s</w:t>
      </w:r>
      <w:r w:rsidR="002A4796" w:rsidRPr="002A4796">
        <w:rPr>
          <w:rFonts w:eastAsia="Calibri, Calibri" w:cs="Calibri, Calibri"/>
          <w:color w:val="000000"/>
          <w:lang w:val="en-US"/>
        </w:rPr>
        <w:t xml:space="preserve">urface reflectance and Normalized Difference Vegetation Index (NDVI) products </w:t>
      </w:r>
      <w:r w:rsidR="001A2585">
        <w:rPr>
          <w:rFonts w:eastAsia="Calibri, Calibri" w:cs="Calibri, Calibri"/>
          <w:color w:val="000000"/>
          <w:lang w:val="en-US"/>
        </w:rPr>
        <w:t xml:space="preserve">over Alaska </w:t>
      </w:r>
      <w:r w:rsidR="002A4796" w:rsidRPr="002A4796">
        <w:rPr>
          <w:rFonts w:eastAsia="Calibri, Calibri" w:cs="Calibri, Calibri"/>
          <w:color w:val="000000"/>
          <w:lang w:val="en-US"/>
        </w:rPr>
        <w:t>are composite</w:t>
      </w:r>
      <w:r w:rsidR="001A2585">
        <w:rPr>
          <w:rFonts w:eastAsia="Calibri, Calibri" w:cs="Calibri, Calibri"/>
          <w:color w:val="000000"/>
          <w:lang w:val="en-US"/>
        </w:rPr>
        <w:t>d in 7-day intervals</w:t>
      </w:r>
      <w:r>
        <w:rPr>
          <w:rFonts w:eastAsia="Calibri, Calibri" w:cs="Calibri, Calibri"/>
          <w:color w:val="000000"/>
          <w:lang w:val="en-US"/>
        </w:rPr>
        <w:t xml:space="preserve"> </w:t>
      </w:r>
      <w:r w:rsidR="002A4796" w:rsidRPr="002A4796">
        <w:rPr>
          <w:rFonts w:eastAsia="Calibri, Calibri" w:cs="Calibri, Calibri"/>
          <w:color w:val="000000"/>
          <w:lang w:val="en-US"/>
        </w:rPr>
        <w:t>o</w:t>
      </w:r>
      <w:r>
        <w:rPr>
          <w:rFonts w:eastAsia="Calibri, Calibri" w:cs="Calibri, Calibri"/>
          <w:color w:val="000000"/>
          <w:lang w:val="en-US"/>
        </w:rPr>
        <w:t xml:space="preserve">n NAD83/Alaska Albers (EPSG3338) </w:t>
      </w:r>
      <w:r w:rsidR="002A4796" w:rsidRPr="002A4796">
        <w:rPr>
          <w:rFonts w:eastAsia="Calibri, Calibri" w:cs="Calibri, Calibri"/>
          <w:color w:val="000000"/>
          <w:lang w:val="en-US"/>
        </w:rPr>
        <w:t>mapping grid in Geostationary Earth Orbit Tagge</w:t>
      </w:r>
      <w:r w:rsidR="001A2585">
        <w:rPr>
          <w:rFonts w:eastAsia="Calibri, Calibri" w:cs="Calibri, Calibri"/>
          <w:color w:val="000000"/>
          <w:lang w:val="en-US"/>
        </w:rPr>
        <w:t>d Image File Format (</w:t>
      </w:r>
      <w:proofErr w:type="spellStart"/>
      <w:r w:rsidR="001A2585">
        <w:rPr>
          <w:rFonts w:eastAsia="Calibri, Calibri" w:cs="Calibri, Calibri"/>
          <w:color w:val="000000"/>
          <w:lang w:val="en-US"/>
        </w:rPr>
        <w:t>GeoTIFF</w:t>
      </w:r>
      <w:proofErr w:type="spellEnd"/>
      <w:r w:rsidR="001A2585">
        <w:rPr>
          <w:rFonts w:eastAsia="Calibri, Calibri" w:cs="Calibri, Calibri"/>
          <w:color w:val="000000"/>
          <w:lang w:val="en-US"/>
        </w:rPr>
        <w:t xml:space="preserve">). </w:t>
      </w:r>
      <w:r w:rsidR="005C07D0">
        <w:rPr>
          <w:rFonts w:eastAsia="Calibri, Calibri" w:cs="Calibri, Calibri"/>
          <w:color w:val="000000"/>
          <w:lang w:val="en-US"/>
        </w:rPr>
        <w:t xml:space="preserve">The spatial resolution of </w:t>
      </w:r>
      <w:proofErr w:type="spellStart"/>
      <w:r w:rsidR="005C07D0">
        <w:rPr>
          <w:rFonts w:eastAsia="Calibri, Calibri" w:cs="Calibri, Calibri"/>
          <w:color w:val="000000"/>
          <w:lang w:val="en-US"/>
        </w:rPr>
        <w:t>eMODIS</w:t>
      </w:r>
      <w:proofErr w:type="spellEnd"/>
      <w:r w:rsidR="005C07D0">
        <w:rPr>
          <w:rFonts w:eastAsia="Calibri, Calibri" w:cs="Calibri, Calibri"/>
          <w:color w:val="000000"/>
          <w:lang w:val="en-US"/>
        </w:rPr>
        <w:t xml:space="preserve"> Alaska data is 250 x250 square meters. </w:t>
      </w:r>
      <w:proofErr w:type="spellStart"/>
      <w:proofErr w:type="gramStart"/>
      <w:r w:rsidR="00944E9D">
        <w:rPr>
          <w:rFonts w:eastAsia="Calibri, Calibri" w:cs="Calibri, Calibri"/>
          <w:color w:val="000000"/>
          <w:lang w:val="en-US"/>
        </w:rPr>
        <w:t>eMODIS</w:t>
      </w:r>
      <w:proofErr w:type="spellEnd"/>
      <w:proofErr w:type="gramEnd"/>
      <w:r w:rsidR="00944E9D">
        <w:rPr>
          <w:rFonts w:eastAsia="Calibri, Calibri" w:cs="Calibri, Calibri"/>
          <w:color w:val="000000"/>
          <w:lang w:val="en-US"/>
        </w:rPr>
        <w:t xml:space="preserve"> data is produced with </w:t>
      </w:r>
      <w:r w:rsidR="009F6858">
        <w:rPr>
          <w:rFonts w:eastAsia="Calibri, Calibri" w:cs="Calibri, Calibri"/>
          <w:color w:val="000000"/>
          <w:lang w:val="en-US"/>
        </w:rPr>
        <w:t xml:space="preserve">improved </w:t>
      </w:r>
      <w:r w:rsidR="00944E9D">
        <w:rPr>
          <w:rFonts w:eastAsia="Calibri, Calibri" w:cs="Calibri, Calibri"/>
          <w:color w:val="000000"/>
          <w:lang w:val="en-US"/>
        </w:rPr>
        <w:t xml:space="preserve">cloud masking algorithm. </w:t>
      </w:r>
      <w:r w:rsidR="002A4796" w:rsidRPr="002A4796">
        <w:rPr>
          <w:rFonts w:eastAsia="Calibri, Calibri" w:cs="Calibri, Calibri"/>
          <w:color w:val="000000"/>
          <w:lang w:val="en-US"/>
        </w:rPr>
        <w:t xml:space="preserve">The </w:t>
      </w:r>
      <w:proofErr w:type="spellStart"/>
      <w:r w:rsidR="002A4796" w:rsidRPr="002A4796">
        <w:rPr>
          <w:rFonts w:eastAsia="Calibri, Calibri" w:cs="Calibri, Calibri"/>
          <w:color w:val="000000"/>
          <w:lang w:val="en-US"/>
        </w:rPr>
        <w:t>eMODIS</w:t>
      </w:r>
      <w:proofErr w:type="spellEnd"/>
      <w:r w:rsidR="002A4796" w:rsidRPr="002A4796">
        <w:rPr>
          <w:rFonts w:eastAsia="Calibri, Calibri" w:cs="Calibri, Calibri"/>
          <w:color w:val="000000"/>
          <w:lang w:val="en-US"/>
        </w:rPr>
        <w:t xml:space="preserve"> </w:t>
      </w:r>
      <w:r w:rsidR="001A2585">
        <w:rPr>
          <w:rFonts w:eastAsia="Calibri, Calibri" w:cs="Calibri, Calibri"/>
          <w:color w:val="000000"/>
          <w:lang w:val="en-US"/>
        </w:rPr>
        <w:t xml:space="preserve">Alaska </w:t>
      </w:r>
      <w:r w:rsidR="002A4796" w:rsidRPr="002A4796">
        <w:rPr>
          <w:rFonts w:eastAsia="Calibri, Calibri" w:cs="Calibri, Calibri"/>
          <w:color w:val="000000"/>
          <w:lang w:val="en-US"/>
        </w:rPr>
        <w:t>expedited production stream delivers a 7-day rolling composite, created daily with the most recent 7 days of acquisition, to users monitoring real-time vegetation conditions.  For trend analysis and comparative change, a historical record of 7-day</w:t>
      </w:r>
      <w:r w:rsidR="001A2585">
        <w:rPr>
          <w:rFonts w:eastAsia="Calibri, Calibri" w:cs="Calibri, Calibri"/>
          <w:color w:val="000000"/>
          <w:lang w:val="en-US"/>
        </w:rPr>
        <w:t xml:space="preserve"> intervals is generated. The </w:t>
      </w:r>
      <w:proofErr w:type="spellStart"/>
      <w:r w:rsidR="001A2585">
        <w:rPr>
          <w:rFonts w:eastAsia="Calibri, Calibri" w:cs="Calibri, Calibri"/>
          <w:color w:val="000000"/>
          <w:lang w:val="en-US"/>
        </w:rPr>
        <w:t>eMODIS</w:t>
      </w:r>
      <w:proofErr w:type="spellEnd"/>
      <w:r w:rsidR="001A2585">
        <w:rPr>
          <w:rFonts w:eastAsia="Calibri, Calibri" w:cs="Calibri, Calibri"/>
          <w:color w:val="000000"/>
          <w:lang w:val="en-US"/>
        </w:rPr>
        <w:t xml:space="preserve"> Alaska data </w:t>
      </w:r>
      <w:r w:rsidR="002A20F8" w:rsidRPr="00362708">
        <w:rPr>
          <w:rFonts w:eastAsia="Calibri, Calibri" w:cs="Calibri, Calibri"/>
          <w:color w:val="000000"/>
          <w:lang w:val="en-US"/>
        </w:rPr>
        <w:t xml:space="preserve">are </w:t>
      </w:r>
      <w:r w:rsidR="002A20F8">
        <w:rPr>
          <w:rFonts w:eastAsia="Calibri, Calibri" w:cs="Calibri, Calibri"/>
          <w:color w:val="000000"/>
          <w:lang w:val="en-US"/>
        </w:rPr>
        <w:t>downloa</w:t>
      </w:r>
      <w:r w:rsidR="001A2585">
        <w:rPr>
          <w:rFonts w:eastAsia="Calibri, Calibri" w:cs="Calibri, Calibri"/>
          <w:color w:val="000000"/>
          <w:lang w:val="en-US"/>
        </w:rPr>
        <w:t>ded</w:t>
      </w:r>
      <w:r w:rsidR="002A20F8" w:rsidRPr="00362708">
        <w:rPr>
          <w:rFonts w:eastAsia="Calibri, Calibri" w:cs="Calibri, Calibri"/>
          <w:color w:val="000000"/>
          <w:lang w:val="en-US"/>
        </w:rPr>
        <w:t xml:space="preserve"> from the USGS-EROS Data Center </w:t>
      </w:r>
      <w:proofErr w:type="spellStart"/>
      <w:r w:rsidR="002A20F8" w:rsidRPr="00362708">
        <w:rPr>
          <w:rFonts w:eastAsia="Calibri, Calibri" w:cs="Calibri, Calibri"/>
          <w:color w:val="000000"/>
          <w:lang w:val="en-US"/>
        </w:rPr>
        <w:t>eMODIS</w:t>
      </w:r>
      <w:proofErr w:type="spellEnd"/>
      <w:r w:rsidR="002A20F8" w:rsidRPr="00362708">
        <w:rPr>
          <w:rFonts w:eastAsia="Calibri, Calibri" w:cs="Calibri, Calibri"/>
          <w:color w:val="000000"/>
          <w:lang w:val="en-US"/>
        </w:rPr>
        <w:t xml:space="preserve"> </w:t>
      </w:r>
      <w:r w:rsidR="002A20F8">
        <w:rPr>
          <w:rFonts w:eastAsia="Calibri, Calibri" w:cs="Calibri, Calibri"/>
          <w:color w:val="000000"/>
          <w:lang w:val="en-US"/>
        </w:rPr>
        <w:t>website</w:t>
      </w:r>
      <w:r w:rsidR="002A20F8" w:rsidRPr="00362708">
        <w:rPr>
          <w:rFonts w:eastAsia="Calibri, Calibri" w:cs="Calibri, Calibri"/>
          <w:color w:val="000000"/>
          <w:lang w:val="en-US"/>
        </w:rPr>
        <w:t xml:space="preserve"> (</w:t>
      </w:r>
      <w:hyperlink r:id="rId9" w:tgtFrame="_blank" w:history="1">
        <w:r w:rsidR="002A20F8" w:rsidRPr="00362708">
          <w:rPr>
            <w:rStyle w:val="Hyperlink"/>
            <w:rFonts w:ascii="Arial" w:hAnsi="Arial" w:cs="Arial"/>
            <w:sz w:val="20"/>
            <w:szCs w:val="20"/>
            <w:lang w:val="en-US"/>
          </w:rPr>
          <w:t>http://dds.cr.usgs.gov/emodis/Alaska/historical/TERRA/</w:t>
        </w:r>
      </w:hyperlink>
      <w:r w:rsidR="002A20F8" w:rsidRPr="00362708">
        <w:rPr>
          <w:lang w:val="en-US"/>
        </w:rPr>
        <w:t>)</w:t>
      </w:r>
      <w:r w:rsidR="00E220BA">
        <w:rPr>
          <w:lang w:val="en-US"/>
        </w:rPr>
        <w:t xml:space="preserve"> to servers at GINA</w:t>
      </w:r>
      <w:r w:rsidR="002A20F8">
        <w:rPr>
          <w:rFonts w:eastAsia="Calibri, Calibri" w:cs="Calibri, Calibri"/>
          <w:color w:val="000000"/>
          <w:lang w:val="en-US"/>
        </w:rPr>
        <w:t xml:space="preserve">. </w:t>
      </w:r>
      <w:r w:rsidR="001A2585">
        <w:rPr>
          <w:rFonts w:eastAsia="Calibri, Calibri" w:cs="Calibri, Calibri"/>
          <w:color w:val="000000"/>
          <w:lang w:val="en-US"/>
        </w:rPr>
        <w:t xml:space="preserve">The </w:t>
      </w:r>
      <w:proofErr w:type="spellStart"/>
      <w:ins w:id="143" w:author="Miller, Amy" w:date="2012-10-23T12:57:00Z">
        <w:r w:rsidR="00E220BA">
          <w:rPr>
            <w:rFonts w:eastAsia="Calibri, Calibri" w:cs="Calibri, Calibri"/>
            <w:color w:val="000000"/>
            <w:lang w:val="en-US"/>
          </w:rPr>
          <w:t>eMODIS</w:t>
        </w:r>
      </w:ins>
      <w:proofErr w:type="spellEnd"/>
      <w:r w:rsidR="001A2585">
        <w:rPr>
          <w:rFonts w:eastAsia="Calibri, Calibri" w:cs="Calibri, Calibri"/>
          <w:color w:val="000000"/>
          <w:lang w:val="en-US"/>
        </w:rPr>
        <w:t xml:space="preserve"> Alaska</w:t>
      </w:r>
      <w:r w:rsidR="00E220BA">
        <w:rPr>
          <w:rFonts w:eastAsia="Calibri, Calibri" w:cs="Calibri, Calibri"/>
          <w:color w:val="000000"/>
          <w:lang w:val="en-US"/>
        </w:rPr>
        <w:t xml:space="preserve"> data are now being used in place of the standard MODIS Vegetation Index (MOD13Q1) product described in Reed et al. (2006).</w:t>
      </w:r>
      <w:r w:rsidR="00944E9D">
        <w:rPr>
          <w:rFonts w:eastAsia="Calibri, Calibri" w:cs="Calibri, Calibri"/>
          <w:color w:val="000000"/>
          <w:lang w:val="en-US"/>
        </w:rPr>
        <w:t xml:space="preserve"> </w:t>
      </w:r>
      <w:r w:rsidR="00EF6469">
        <w:rPr>
          <w:rFonts w:eastAsia="Calibri, Calibri" w:cs="Calibri, Calibri"/>
          <w:color w:val="000000"/>
          <w:lang w:val="en-US"/>
        </w:rPr>
        <w:t xml:space="preserve">MOD13Q1 </w:t>
      </w:r>
      <w:r w:rsidR="00CF34C9">
        <w:rPr>
          <w:rFonts w:eastAsia="Calibri, Calibri" w:cs="Calibri, Calibri"/>
          <w:color w:val="000000"/>
          <w:lang w:val="en-US"/>
        </w:rPr>
        <w:t xml:space="preserve">data are </w:t>
      </w:r>
      <w:r w:rsidR="00EF6469">
        <w:rPr>
          <w:rFonts w:eastAsia="Calibri, Calibri" w:cs="Calibri, Calibri"/>
          <w:color w:val="000000"/>
          <w:lang w:val="en-US"/>
        </w:rPr>
        <w:t xml:space="preserve">available from the Land Processes Distributed Active Archive Center (LP DAAC). </w:t>
      </w:r>
      <w:r w:rsidR="00CF34C9">
        <w:rPr>
          <w:rFonts w:eastAsia="Calibri, Calibri" w:cs="Calibri, Calibri"/>
          <w:color w:val="000000"/>
          <w:lang w:val="en-US"/>
        </w:rPr>
        <w:t>MODIS3Q1 data</w:t>
      </w:r>
      <w:r w:rsidR="00EF6469">
        <w:rPr>
          <w:rFonts w:eastAsia="Calibri, Calibri" w:cs="Calibri, Calibri"/>
          <w:color w:val="000000"/>
          <w:lang w:val="en-US"/>
        </w:rPr>
        <w:t xml:space="preserve"> are</w:t>
      </w:r>
      <w:r w:rsidR="00CF34C9">
        <w:rPr>
          <w:rFonts w:eastAsia="Calibri, Calibri" w:cs="Calibri, Calibri"/>
          <w:color w:val="000000"/>
          <w:lang w:val="en-US"/>
        </w:rPr>
        <w:t xml:space="preserve"> </w:t>
      </w:r>
      <w:r w:rsidR="00EF6469">
        <w:rPr>
          <w:rFonts w:eastAsia="Calibri, Calibri" w:cs="Calibri, Calibri"/>
          <w:color w:val="000000"/>
          <w:lang w:val="en-US"/>
        </w:rPr>
        <w:t>16</w:t>
      </w:r>
      <w:r w:rsidR="00CF34C9">
        <w:rPr>
          <w:rFonts w:eastAsia="Calibri, Calibri" w:cs="Calibri, Calibri"/>
          <w:color w:val="000000"/>
          <w:lang w:val="en-US"/>
        </w:rPr>
        <w:t>-</w:t>
      </w:r>
      <w:r w:rsidR="00EF6469">
        <w:rPr>
          <w:rFonts w:eastAsia="Calibri, Calibri" w:cs="Calibri, Calibri"/>
          <w:color w:val="000000"/>
          <w:lang w:val="en-US"/>
        </w:rPr>
        <w:t>day</w:t>
      </w:r>
      <w:r w:rsidR="00CF34C9">
        <w:rPr>
          <w:rFonts w:eastAsia="Calibri, Calibri" w:cs="Calibri, Calibri"/>
          <w:color w:val="000000"/>
          <w:lang w:val="en-US"/>
        </w:rPr>
        <w:t xml:space="preserve"> composited</w:t>
      </w:r>
      <w:r w:rsidR="00EF6469">
        <w:rPr>
          <w:rFonts w:eastAsia="Calibri, Calibri" w:cs="Calibri, Calibri"/>
          <w:color w:val="000000"/>
          <w:lang w:val="en-US"/>
        </w:rPr>
        <w:t xml:space="preserve"> at 250-meter spatial resolution as a gridded data in the Sinusoidal projection. </w:t>
      </w:r>
      <w:r w:rsidR="00CF34C9">
        <w:rPr>
          <w:rFonts w:eastAsia="Calibri, Calibri" w:cs="Calibri, Calibri"/>
          <w:color w:val="000000"/>
          <w:lang w:val="en-US"/>
        </w:rPr>
        <w:t xml:space="preserve">For the purpose of </w:t>
      </w:r>
      <w:r w:rsidR="00EF6469">
        <w:rPr>
          <w:rFonts w:eastAsia="Calibri, Calibri" w:cs="Calibri, Calibri"/>
          <w:color w:val="000000"/>
          <w:lang w:val="en-US"/>
        </w:rPr>
        <w:t>evaluat</w:t>
      </w:r>
      <w:r w:rsidR="00CF34C9">
        <w:rPr>
          <w:rFonts w:eastAsia="Calibri, Calibri" w:cs="Calibri, Calibri"/>
          <w:color w:val="000000"/>
          <w:lang w:val="en-US"/>
        </w:rPr>
        <w:t xml:space="preserve">ion of </w:t>
      </w:r>
      <w:r w:rsidR="00EF6469">
        <w:rPr>
          <w:rFonts w:eastAsia="Calibri, Calibri" w:cs="Calibri, Calibri"/>
          <w:color w:val="000000"/>
          <w:lang w:val="en-US"/>
        </w:rPr>
        <w:t>the NDVI metrics of Alaska region, the gridded data have to be mosaicked</w:t>
      </w:r>
      <w:r w:rsidR="00724E4C">
        <w:rPr>
          <w:rFonts w:eastAsia="Calibri, Calibri" w:cs="Calibri, Calibri"/>
          <w:color w:val="000000"/>
          <w:lang w:val="en-US"/>
        </w:rPr>
        <w:t xml:space="preserve"> and re-mapped into Alaska Albers projection</w:t>
      </w:r>
      <w:r w:rsidR="00EF6469">
        <w:rPr>
          <w:rFonts w:eastAsia="Calibri, Calibri" w:cs="Calibri, Calibri"/>
          <w:color w:val="000000"/>
          <w:lang w:val="en-US"/>
        </w:rPr>
        <w:t xml:space="preserve">.  </w:t>
      </w:r>
      <w:r w:rsidR="00724E4C">
        <w:rPr>
          <w:rFonts w:eastAsia="Calibri, Calibri" w:cs="Calibri, Calibri"/>
          <w:color w:val="000000"/>
          <w:lang w:val="en-US"/>
        </w:rPr>
        <w:t xml:space="preserve">On the other hand, </w:t>
      </w:r>
      <w:proofErr w:type="spellStart"/>
      <w:r w:rsidR="00724E4C">
        <w:rPr>
          <w:rFonts w:eastAsia="Calibri, Calibri" w:cs="Calibri, Calibri"/>
          <w:color w:val="000000"/>
          <w:lang w:val="en-US"/>
        </w:rPr>
        <w:t>eMODIS</w:t>
      </w:r>
      <w:proofErr w:type="spellEnd"/>
      <w:r w:rsidR="00724E4C">
        <w:rPr>
          <w:rFonts w:eastAsia="Calibri, Calibri" w:cs="Calibri, Calibri"/>
          <w:color w:val="000000"/>
          <w:lang w:val="en-US"/>
        </w:rPr>
        <w:t xml:space="preserve"> Alaska data are 7-day composited</w:t>
      </w:r>
      <w:r w:rsidR="00CF34C9">
        <w:rPr>
          <w:rFonts w:eastAsia="Calibri, Calibri" w:cs="Calibri, Calibri"/>
          <w:color w:val="000000"/>
          <w:lang w:val="en-US"/>
        </w:rPr>
        <w:t xml:space="preserve"> at</w:t>
      </w:r>
      <w:r w:rsidR="00724E4C">
        <w:rPr>
          <w:rFonts w:eastAsia="Calibri, Calibri" w:cs="Calibri, Calibri"/>
          <w:color w:val="000000"/>
          <w:lang w:val="en-US"/>
        </w:rPr>
        <w:t xml:space="preserve"> 250-meter spatial resolution in Alaska Albers projection. Also, </w:t>
      </w:r>
      <w:proofErr w:type="spellStart"/>
      <w:r w:rsidR="00724E4C">
        <w:rPr>
          <w:rFonts w:eastAsia="Calibri, Calibri" w:cs="Calibri, Calibri"/>
          <w:color w:val="000000"/>
          <w:lang w:val="en-US"/>
        </w:rPr>
        <w:t>eMODIS</w:t>
      </w:r>
      <w:proofErr w:type="spellEnd"/>
      <w:r w:rsidR="00724E4C">
        <w:rPr>
          <w:rFonts w:eastAsia="Calibri, Calibri" w:cs="Calibri, Calibri"/>
          <w:color w:val="000000"/>
          <w:lang w:val="en-US"/>
        </w:rPr>
        <w:t xml:space="preserve"> Alaska data are processed with improved cloud mask algorithm. </w:t>
      </w:r>
      <w:r w:rsidR="00DB3E3D">
        <w:rPr>
          <w:rFonts w:eastAsia="Calibri, Calibri" w:cs="Calibri, Calibri"/>
          <w:color w:val="000000"/>
          <w:lang w:val="en-US"/>
        </w:rPr>
        <w:t xml:space="preserve">So, </w:t>
      </w:r>
      <w:proofErr w:type="spellStart"/>
      <w:r w:rsidR="00DB3E3D">
        <w:rPr>
          <w:rFonts w:eastAsia="Calibri, Calibri" w:cs="Calibri, Calibri"/>
          <w:color w:val="000000"/>
          <w:lang w:val="en-US"/>
        </w:rPr>
        <w:t>eMODIS</w:t>
      </w:r>
      <w:proofErr w:type="spellEnd"/>
      <w:r w:rsidR="00DB3E3D">
        <w:rPr>
          <w:rFonts w:eastAsia="Calibri, Calibri" w:cs="Calibri, Calibri"/>
          <w:color w:val="000000"/>
          <w:lang w:val="en-US"/>
        </w:rPr>
        <w:t xml:space="preserve"> data</w:t>
      </w:r>
      <w:r w:rsidR="00B22FAB">
        <w:rPr>
          <w:rFonts w:eastAsia="Calibri, Calibri" w:cs="Calibri, Calibri"/>
          <w:color w:val="000000"/>
          <w:lang w:val="en-US"/>
        </w:rPr>
        <w:t xml:space="preserve"> can be directly served in </w:t>
      </w:r>
      <w:r w:rsidR="00CF34C9">
        <w:rPr>
          <w:rFonts w:eastAsia="Calibri, Calibri" w:cs="Calibri, Calibri"/>
          <w:color w:val="000000"/>
          <w:lang w:val="en-US"/>
        </w:rPr>
        <w:t>a</w:t>
      </w:r>
      <w:r w:rsidR="00B22FAB">
        <w:rPr>
          <w:rFonts w:eastAsia="Calibri, Calibri" w:cs="Calibri, Calibri"/>
          <w:color w:val="000000"/>
          <w:lang w:val="en-US"/>
        </w:rPr>
        <w:t xml:space="preserve"> web coverage service (WCS)</w:t>
      </w:r>
      <w:r w:rsidR="00DB3E3D">
        <w:rPr>
          <w:rFonts w:eastAsia="Calibri, Calibri" w:cs="Calibri, Calibri"/>
          <w:color w:val="000000"/>
          <w:lang w:val="en-US"/>
        </w:rPr>
        <w:t xml:space="preserve"> </w:t>
      </w:r>
      <w:r w:rsidR="00597CAF">
        <w:rPr>
          <w:rFonts w:eastAsia="Calibri, Calibri" w:cs="Calibri, Calibri"/>
          <w:color w:val="000000"/>
          <w:lang w:val="en-US"/>
        </w:rPr>
        <w:t xml:space="preserve">to monitor the real-time vegetation condition and </w:t>
      </w:r>
      <w:r w:rsidR="00DB3E3D">
        <w:rPr>
          <w:rFonts w:eastAsia="Calibri, Calibri" w:cs="Calibri, Calibri"/>
          <w:color w:val="000000"/>
          <w:lang w:val="en-US"/>
        </w:rPr>
        <w:t xml:space="preserve">can be used to </w:t>
      </w:r>
      <w:r w:rsidR="00597CAF">
        <w:rPr>
          <w:rFonts w:eastAsia="Calibri, Calibri" w:cs="Calibri, Calibri"/>
          <w:color w:val="000000"/>
          <w:lang w:val="en-US"/>
        </w:rPr>
        <w:t>calculate NDVI metrics</w:t>
      </w:r>
      <w:r w:rsidR="00DB3E3D">
        <w:rPr>
          <w:rFonts w:eastAsia="Calibri, Calibri" w:cs="Calibri, Calibri"/>
          <w:color w:val="000000"/>
          <w:lang w:val="en-US"/>
        </w:rPr>
        <w:t xml:space="preserve"> right way</w:t>
      </w:r>
      <w:r w:rsidR="00597CAF">
        <w:rPr>
          <w:rFonts w:eastAsia="Calibri, Calibri" w:cs="Calibri, Calibri"/>
          <w:color w:val="000000"/>
          <w:lang w:val="en-US"/>
        </w:rPr>
        <w:t xml:space="preserve">. </w:t>
      </w:r>
      <w:r w:rsidR="002A20F8">
        <w:rPr>
          <w:rFonts w:eastAsia="Calibri, Calibri" w:cs="Calibri, Calibri"/>
          <w:color w:val="000000"/>
          <w:lang w:val="en-US"/>
        </w:rPr>
        <w:t>Once transferred to GINA, t</w:t>
      </w:r>
      <w:r w:rsidR="0067069F">
        <w:rPr>
          <w:rFonts w:eastAsia="Calibri, Calibri" w:cs="Calibri, Calibri"/>
          <w:color w:val="000000"/>
          <w:lang w:val="en-US"/>
        </w:rPr>
        <w:t>he</w:t>
      </w:r>
      <w:r w:rsidR="0067069F" w:rsidRPr="00362708">
        <w:rPr>
          <w:rFonts w:eastAsia="Calibri, Calibri" w:cs="Calibri, Calibri"/>
          <w:color w:val="000000"/>
          <w:lang w:val="en-US"/>
        </w:rPr>
        <w:t xml:space="preserve"> </w:t>
      </w:r>
      <w:proofErr w:type="spellStart"/>
      <w:r w:rsidR="00DB3E3D">
        <w:rPr>
          <w:rFonts w:eastAsia="Calibri, Calibri" w:cs="Calibri, Calibri"/>
          <w:color w:val="000000"/>
          <w:lang w:val="en-US"/>
        </w:rPr>
        <w:t>eMODIS</w:t>
      </w:r>
      <w:proofErr w:type="spellEnd"/>
      <w:r w:rsidR="00DB3E3D">
        <w:rPr>
          <w:rFonts w:eastAsia="Calibri, Calibri" w:cs="Calibri, Calibri"/>
          <w:color w:val="000000"/>
          <w:lang w:val="en-US"/>
        </w:rPr>
        <w:t xml:space="preserve"> Alaska </w:t>
      </w:r>
      <w:r w:rsidR="00FF3BB6">
        <w:rPr>
          <w:rFonts w:eastAsia="Calibri, Calibri" w:cs="Calibri, Calibri"/>
          <w:color w:val="000000"/>
          <w:lang w:val="en-US"/>
        </w:rPr>
        <w:t xml:space="preserve">data are </w:t>
      </w:r>
      <w:r w:rsidR="0067069F">
        <w:rPr>
          <w:rFonts w:eastAsia="Calibri, Calibri" w:cs="Calibri, Calibri"/>
          <w:color w:val="000000"/>
          <w:lang w:val="en-US"/>
        </w:rPr>
        <w:t>distributed through</w:t>
      </w:r>
      <w:r w:rsidR="00FF3BB6">
        <w:rPr>
          <w:rFonts w:eastAsia="Calibri, Calibri" w:cs="Calibri, Calibri"/>
          <w:color w:val="000000"/>
          <w:lang w:val="en-US"/>
        </w:rPr>
        <w:t xml:space="preserve"> </w:t>
      </w:r>
      <w:r w:rsidR="0067069F">
        <w:rPr>
          <w:rFonts w:eastAsia="Calibri, Calibri" w:cs="Calibri, Calibri"/>
          <w:color w:val="000000"/>
          <w:lang w:val="en-US"/>
        </w:rPr>
        <w:t xml:space="preserve">the GINA </w:t>
      </w:r>
      <w:r w:rsidR="004E0A48">
        <w:rPr>
          <w:rFonts w:eastAsia="Calibri, Calibri" w:cs="Calibri, Calibri"/>
          <w:color w:val="000000"/>
          <w:lang w:val="en-US"/>
        </w:rPr>
        <w:t>WCS (</w:t>
      </w:r>
      <w:r w:rsidR="00ED7290" w:rsidRPr="00ED7290">
        <w:rPr>
          <w:rFonts w:eastAsia="Calibri, Calibri" w:cs="Calibri, Calibri"/>
          <w:color w:val="000000"/>
          <w:lang w:val="en-US"/>
        </w:rPr>
        <w:t>http://ndvi.gina.alaska.edu/year/modis</w:t>
      </w:r>
      <w:r w:rsidR="004E0A48">
        <w:rPr>
          <w:rFonts w:eastAsia="Calibri, Calibri" w:cs="Calibri, Calibri"/>
          <w:color w:val="000000"/>
          <w:lang w:val="en-US"/>
        </w:rPr>
        <w:t xml:space="preserve">). </w:t>
      </w:r>
      <w:r w:rsidR="00FF3BB6">
        <w:rPr>
          <w:rFonts w:eastAsia="Calibri, Calibri" w:cs="Calibri, Calibri"/>
          <w:color w:val="000000"/>
          <w:lang w:val="en-US"/>
        </w:rPr>
        <w:t xml:space="preserve">Yearly </w:t>
      </w:r>
      <w:r w:rsidR="00ED7290">
        <w:rPr>
          <w:rFonts w:eastAsia="Calibri, Calibri" w:cs="Calibri, Calibri"/>
          <w:color w:val="000000"/>
          <w:lang w:val="en-US"/>
        </w:rPr>
        <w:t xml:space="preserve">7-day composite </w:t>
      </w:r>
      <w:r w:rsidR="00FF3BB6">
        <w:rPr>
          <w:rFonts w:eastAsia="Calibri, Calibri" w:cs="Calibri, Calibri"/>
          <w:color w:val="000000"/>
          <w:lang w:val="en-US"/>
        </w:rPr>
        <w:t>NDVI data are stacked, interpolated</w:t>
      </w:r>
      <w:r w:rsidR="0067069F">
        <w:rPr>
          <w:rFonts w:eastAsia="Calibri, Calibri" w:cs="Calibri, Calibri"/>
          <w:color w:val="000000"/>
          <w:lang w:val="en-US"/>
        </w:rPr>
        <w:t>, and</w:t>
      </w:r>
      <w:r w:rsidR="00FF3BB6">
        <w:rPr>
          <w:rFonts w:eastAsia="Calibri, Calibri" w:cs="Calibri, Calibri"/>
          <w:color w:val="000000"/>
          <w:lang w:val="en-US"/>
        </w:rPr>
        <w:t xml:space="preserve"> </w:t>
      </w:r>
      <w:r w:rsidR="003D3222">
        <w:rPr>
          <w:rFonts w:eastAsia="Calibri, Calibri" w:cs="Calibri, Calibri"/>
          <w:color w:val="000000"/>
          <w:lang w:val="en-US"/>
        </w:rPr>
        <w:t>smooth</w:t>
      </w:r>
      <w:r w:rsidR="00FF3BB6">
        <w:rPr>
          <w:rFonts w:eastAsia="Calibri, Calibri" w:cs="Calibri, Calibri"/>
          <w:color w:val="000000"/>
          <w:lang w:val="en-US"/>
        </w:rPr>
        <w:t>ed,</w:t>
      </w:r>
      <w:r w:rsidR="003D3222">
        <w:rPr>
          <w:rFonts w:eastAsia="Calibri, Calibri" w:cs="Calibri, Calibri"/>
          <w:color w:val="000000"/>
          <w:lang w:val="en-US"/>
        </w:rPr>
        <w:t xml:space="preserve"> </w:t>
      </w:r>
      <w:r w:rsidR="0067069F">
        <w:rPr>
          <w:rFonts w:eastAsia="Calibri, Calibri" w:cs="Calibri, Calibri"/>
          <w:color w:val="000000"/>
          <w:lang w:val="en-US"/>
        </w:rPr>
        <w:t xml:space="preserve">and </w:t>
      </w:r>
      <w:r w:rsidR="003D3222">
        <w:rPr>
          <w:rFonts w:eastAsia="Calibri, Calibri" w:cs="Calibri, Calibri"/>
          <w:color w:val="000000"/>
          <w:lang w:val="en-US"/>
        </w:rPr>
        <w:t>then</w:t>
      </w:r>
      <w:r w:rsidR="00035E18" w:rsidRPr="00362708">
        <w:rPr>
          <w:rFonts w:eastAsia="Calibri, Calibri" w:cs="Calibri, Calibri"/>
          <w:color w:val="000000"/>
          <w:lang w:val="en-US"/>
        </w:rPr>
        <w:t xml:space="preserve"> the </w:t>
      </w:r>
      <w:r w:rsidR="00FF3BB6">
        <w:rPr>
          <w:rFonts w:eastAsia="Calibri, Calibri" w:cs="Calibri, Calibri"/>
          <w:color w:val="000000"/>
          <w:lang w:val="en-US"/>
        </w:rPr>
        <w:t xml:space="preserve">yearly </w:t>
      </w:r>
      <w:r w:rsidR="00035E18" w:rsidRPr="00362708">
        <w:rPr>
          <w:rFonts w:eastAsia="Calibri, Calibri" w:cs="Calibri, Calibri"/>
          <w:color w:val="000000"/>
          <w:lang w:val="en-US"/>
        </w:rPr>
        <w:t>NDVI metrics</w:t>
      </w:r>
      <w:r w:rsidR="003D3222">
        <w:rPr>
          <w:rFonts w:eastAsia="Calibri, Calibri" w:cs="Calibri, Calibri"/>
          <w:color w:val="000000"/>
          <w:lang w:val="en-US"/>
        </w:rPr>
        <w:t xml:space="preserve"> are calculated</w:t>
      </w:r>
      <w:r w:rsidR="00035E18" w:rsidRPr="00362708">
        <w:rPr>
          <w:rFonts w:eastAsia="Calibri, Calibri" w:cs="Calibri, Calibri"/>
          <w:color w:val="000000"/>
          <w:lang w:val="en-US"/>
        </w:rPr>
        <w:t>. The y</w:t>
      </w:r>
      <w:r w:rsidR="00FF3BB6">
        <w:rPr>
          <w:rFonts w:eastAsia="Calibri, Calibri" w:cs="Calibri, Calibri"/>
          <w:color w:val="000000"/>
          <w:lang w:val="en-US"/>
        </w:rPr>
        <w:t>early NDVI metrics product is</w:t>
      </w:r>
      <w:r w:rsidR="00035E18" w:rsidRPr="00362708">
        <w:rPr>
          <w:rFonts w:eastAsia="Calibri, Calibri" w:cs="Calibri, Calibri"/>
          <w:color w:val="000000"/>
          <w:lang w:val="en-US"/>
        </w:rPr>
        <w:t xml:space="preserve"> </w:t>
      </w:r>
      <w:r w:rsidR="00CA1E62">
        <w:rPr>
          <w:rFonts w:eastAsia="Calibri, Calibri" w:cs="Calibri, Calibri"/>
          <w:color w:val="000000"/>
          <w:lang w:val="en-US"/>
        </w:rPr>
        <w:t xml:space="preserve">also </w:t>
      </w:r>
      <w:r w:rsidR="00035E18" w:rsidRPr="00362708">
        <w:rPr>
          <w:rFonts w:eastAsia="Calibri, Calibri" w:cs="Calibri, Calibri"/>
          <w:color w:val="000000"/>
          <w:lang w:val="en-US"/>
        </w:rPr>
        <w:t xml:space="preserve">delivered through </w:t>
      </w:r>
      <w:r w:rsidR="0022235D">
        <w:rPr>
          <w:rFonts w:eastAsia="Calibri, Calibri" w:cs="Calibri, Calibri"/>
          <w:color w:val="000000"/>
          <w:lang w:val="en-US"/>
        </w:rPr>
        <w:t xml:space="preserve">the </w:t>
      </w:r>
      <w:r w:rsidR="00035E18" w:rsidRPr="00362708">
        <w:rPr>
          <w:rFonts w:eastAsia="Calibri, Calibri" w:cs="Calibri, Calibri"/>
          <w:color w:val="000000"/>
          <w:lang w:val="en-US"/>
        </w:rPr>
        <w:t>WCS</w:t>
      </w:r>
      <w:r w:rsidR="004E0A48">
        <w:rPr>
          <w:rFonts w:eastAsia="Calibri, Calibri" w:cs="Calibri, Calibri"/>
          <w:color w:val="000000"/>
          <w:lang w:val="en-US"/>
        </w:rPr>
        <w:t xml:space="preserve"> (</w:t>
      </w:r>
      <w:r w:rsidR="00ED7290" w:rsidRPr="00ED7290">
        <w:rPr>
          <w:rStyle w:val="Hyperlink"/>
          <w:color w:val="auto"/>
          <w:u w:val="none"/>
        </w:rPr>
        <w:t>http://ndvi.gina.alaska.edu/metrics</w:t>
      </w:r>
      <w:r w:rsidR="004E0A48" w:rsidRPr="008F2060">
        <w:rPr>
          <w:rFonts w:eastAsia="Calibri, Calibri" w:cs="Calibri, Calibri"/>
          <w:color w:val="000000"/>
          <w:lang w:val="en-US"/>
        </w:rPr>
        <w:t>?</w:t>
      </w:r>
      <w:r w:rsidR="004E0A48">
        <w:rPr>
          <w:rFonts w:eastAsia="Calibri, Calibri" w:cs="Calibri, Calibri"/>
          <w:color w:val="000000"/>
          <w:lang w:val="en-US"/>
        </w:rPr>
        <w:t>)</w:t>
      </w:r>
      <w:r w:rsidR="002A20F8">
        <w:rPr>
          <w:rFonts w:eastAsia="Calibri, Calibri" w:cs="Calibri, Calibri"/>
          <w:color w:val="000000"/>
          <w:lang w:val="en-US"/>
        </w:rPr>
        <w:t xml:space="preserve">.  </w:t>
      </w:r>
      <w:r w:rsidR="00035E18" w:rsidRPr="00362708">
        <w:rPr>
          <w:rFonts w:eastAsia="Calibri, Calibri" w:cs="Calibri, Calibri"/>
          <w:color w:val="000000"/>
          <w:lang w:val="en-US"/>
        </w:rPr>
        <w:t xml:space="preserve">Figure </w:t>
      </w:r>
      <w:r w:rsidR="00864B98" w:rsidRPr="00362708">
        <w:rPr>
          <w:rFonts w:eastAsia="Calibri, Calibri" w:cs="Calibri, Calibri"/>
          <w:color w:val="000000"/>
          <w:lang w:val="en-US"/>
        </w:rPr>
        <w:t>2.</w:t>
      </w:r>
      <w:r w:rsidR="00035E18" w:rsidRPr="00362708">
        <w:rPr>
          <w:rFonts w:eastAsia="Calibri, Calibri" w:cs="Calibri, Calibri"/>
          <w:color w:val="000000"/>
          <w:lang w:val="en-US"/>
        </w:rPr>
        <w:t>1 describes the NDVI data process</w:t>
      </w:r>
      <w:r w:rsidR="0067069F">
        <w:rPr>
          <w:rFonts w:eastAsia="Calibri, Calibri" w:cs="Calibri, Calibri"/>
          <w:color w:val="000000"/>
          <w:lang w:val="en-US"/>
        </w:rPr>
        <w:t>ing</w:t>
      </w:r>
      <w:r w:rsidR="00035E18" w:rsidRPr="00362708">
        <w:rPr>
          <w:rFonts w:eastAsia="Calibri, Calibri" w:cs="Calibri, Calibri"/>
          <w:color w:val="000000"/>
          <w:lang w:val="en-US"/>
        </w:rPr>
        <w:t xml:space="preserve"> and delivery procedure.</w:t>
      </w:r>
    </w:p>
    <w:p w14:paraId="74EC3483" w14:textId="77777777" w:rsidR="001D7843" w:rsidRDefault="001D7843">
      <w:pPr>
        <w:pStyle w:val="Standard"/>
        <w:autoSpaceDE w:val="0"/>
        <w:jc w:val="both"/>
        <w:rPr>
          <w:ins w:id="144" w:author="jiang" w:date="2012-11-13T16:11:00Z"/>
          <w:rFonts w:eastAsia="Calibri, Calibri" w:cs="Calibri, Calibri"/>
          <w:color w:val="000000"/>
          <w:lang w:val="en-US"/>
        </w:rPr>
      </w:pPr>
    </w:p>
    <w:p w14:paraId="24A78472" w14:textId="77777777" w:rsidR="001D7843" w:rsidRDefault="001D7843">
      <w:pPr>
        <w:pStyle w:val="Standard"/>
        <w:autoSpaceDE w:val="0"/>
        <w:jc w:val="both"/>
        <w:rPr>
          <w:ins w:id="145" w:author="jiang" w:date="2012-11-13T16:11:00Z"/>
          <w:rFonts w:eastAsia="Calibri, Calibri" w:cs="Calibri, Calibri"/>
          <w:color w:val="000000"/>
          <w:lang w:val="en-US"/>
        </w:rPr>
      </w:pPr>
    </w:p>
    <w:p w14:paraId="4990D0D2" w14:textId="77777777" w:rsidR="001D7843" w:rsidRDefault="001D7843">
      <w:pPr>
        <w:pStyle w:val="Standard"/>
        <w:autoSpaceDE w:val="0"/>
        <w:jc w:val="both"/>
        <w:rPr>
          <w:ins w:id="146" w:author="jiang" w:date="2012-11-13T16:11:00Z"/>
          <w:rFonts w:eastAsia="Calibri, Calibri" w:cs="Calibri, Calibri"/>
          <w:color w:val="000000"/>
          <w:lang w:val="en-US"/>
        </w:rPr>
      </w:pPr>
    </w:p>
    <w:p w14:paraId="53A7E619" w14:textId="77777777" w:rsidR="001D7843" w:rsidRDefault="001D7843">
      <w:pPr>
        <w:pStyle w:val="Standard"/>
        <w:autoSpaceDE w:val="0"/>
        <w:jc w:val="both"/>
        <w:rPr>
          <w:ins w:id="147" w:author="jiang" w:date="2012-11-13T16:11:00Z"/>
          <w:rFonts w:eastAsia="Calibri, Calibri" w:cs="Calibri, Calibri"/>
          <w:color w:val="000000"/>
          <w:lang w:val="en-US"/>
        </w:rPr>
      </w:pPr>
    </w:p>
    <w:p w14:paraId="6B3336CE" w14:textId="77777777" w:rsidR="001D7843" w:rsidRDefault="001D7843">
      <w:pPr>
        <w:pStyle w:val="Standard"/>
        <w:autoSpaceDE w:val="0"/>
        <w:jc w:val="both"/>
        <w:rPr>
          <w:ins w:id="148" w:author="jiang" w:date="2012-11-13T16:11:00Z"/>
          <w:rFonts w:eastAsia="Calibri, Calibri" w:cs="Calibri, Calibri"/>
          <w:color w:val="000000"/>
          <w:lang w:val="en-US"/>
        </w:rPr>
      </w:pPr>
    </w:p>
    <w:p w14:paraId="26CA61FE" w14:textId="77777777" w:rsidR="001D7843" w:rsidRDefault="001D7843">
      <w:pPr>
        <w:pStyle w:val="Standard"/>
        <w:autoSpaceDE w:val="0"/>
        <w:jc w:val="both"/>
        <w:rPr>
          <w:ins w:id="149" w:author="jiang" w:date="2012-11-13T16:11:00Z"/>
          <w:rFonts w:eastAsia="Calibri, Calibri" w:cs="Calibri, Calibri"/>
          <w:color w:val="000000"/>
          <w:lang w:val="en-US"/>
        </w:rPr>
      </w:pPr>
    </w:p>
    <w:p w14:paraId="3D1E08FE" w14:textId="77777777" w:rsidR="001D7843" w:rsidRPr="00362708" w:rsidRDefault="001D7843">
      <w:pPr>
        <w:pStyle w:val="Standard"/>
        <w:autoSpaceDE w:val="0"/>
        <w:jc w:val="both"/>
        <w:rPr>
          <w:lang w:val="en-US"/>
        </w:rPr>
      </w:pPr>
    </w:p>
    <w:p w14:paraId="782A0AD6" w14:textId="77777777" w:rsidR="00593FCF" w:rsidRPr="00362708" w:rsidRDefault="00593FCF">
      <w:pPr>
        <w:pStyle w:val="Standard"/>
        <w:autoSpaceDE w:val="0"/>
        <w:jc w:val="both"/>
        <w:rPr>
          <w:lang w:val="en-US"/>
        </w:rPr>
      </w:pPr>
    </w:p>
    <w:p w14:paraId="7FEEAF72" w14:textId="77777777" w:rsidR="00593FCF" w:rsidRPr="00362708" w:rsidRDefault="00593FCF">
      <w:pPr>
        <w:pStyle w:val="Standard"/>
        <w:autoSpaceDE w:val="0"/>
        <w:jc w:val="both"/>
        <w:rPr>
          <w:lang w:val="en-US"/>
        </w:rPr>
      </w:pPr>
    </w:p>
    <w:p w14:paraId="02CDA46D" w14:textId="77777777" w:rsidR="00593FCF" w:rsidRPr="00362708" w:rsidRDefault="00035E18">
      <w:pPr>
        <w:pStyle w:val="Standard"/>
        <w:autoSpaceDE w:val="0"/>
        <w:jc w:val="both"/>
        <w:rPr>
          <w:lang w:val="en-US"/>
        </w:rPr>
      </w:pPr>
      <w:r w:rsidRPr="00362708">
        <w:rPr>
          <w:rFonts w:eastAsia="Calibri, Calibri" w:cs="Calibri, Calibri"/>
          <w:color w:val="000000"/>
          <w:lang w:val="en-US"/>
        </w:rPr>
        <w:t xml:space="preserve">   </w:t>
      </w:r>
    </w:p>
    <w:p w14:paraId="26298E64" w14:textId="77777777" w:rsidR="00593FCF" w:rsidRPr="00362708" w:rsidRDefault="004F1D32" w:rsidP="00E3640F">
      <w:pPr>
        <w:pStyle w:val="Standard"/>
        <w:autoSpaceDE w:val="0"/>
        <w:ind w:left="706"/>
        <w:jc w:val="both"/>
        <w:rPr>
          <w:lang w:val="en-US"/>
        </w:rPr>
      </w:pPr>
      <w:r w:rsidRPr="00362708">
        <w:rPr>
          <w:rFonts w:eastAsia="Calibri, Calibri" w:cs="Calibri, Calibri"/>
          <w:noProof/>
          <w:color w:val="000000"/>
          <w:lang w:val="en-US" w:eastAsia="zh-CN" w:bidi="ar-SA"/>
        </w:rPr>
        <mc:AlternateContent>
          <mc:Choice Requires="wps">
            <w:drawing>
              <wp:anchor distT="0" distB="0" distL="114300" distR="114300" simplePos="0" relativeHeight="251574784" behindDoc="0" locked="0" layoutInCell="1" allowOverlap="1" wp14:anchorId="42CD12AC" wp14:editId="04A950C5">
                <wp:simplePos x="0" y="0"/>
                <wp:positionH relativeFrom="column">
                  <wp:posOffset>4203065</wp:posOffset>
                </wp:positionH>
                <wp:positionV relativeFrom="paragraph">
                  <wp:posOffset>69215</wp:posOffset>
                </wp:positionV>
                <wp:extent cx="1032510" cy="498475"/>
                <wp:effectExtent l="0" t="0" r="15240" b="15875"/>
                <wp:wrapSquare wrapText="bothSides"/>
                <wp:docPr id="3" name="Freeform 4"/>
                <wp:cNvGraphicFramePr/>
                <a:graphic xmlns:a="http://schemas.openxmlformats.org/drawingml/2006/main">
                  <a:graphicData uri="http://schemas.microsoft.com/office/word/2010/wordprocessingShape">
                    <wps:wsp>
                      <wps:cNvSpPr/>
                      <wps:spPr>
                        <a:xfrm>
                          <a:off x="0" y="0"/>
                          <a:ext cx="1032510" cy="498475"/>
                        </a:xfrm>
                        <a:custGeom>
                          <a:avLst/>
                          <a:gdLst>
                            <a:gd name="f0" fmla="val 10800000"/>
                            <a:gd name="f1" fmla="val 5400000"/>
                            <a:gd name="f2" fmla="val 180"/>
                            <a:gd name="f3" fmla="val w"/>
                            <a:gd name="f4" fmla="val h"/>
                            <a:gd name="f5" fmla="val 0"/>
                            <a:gd name="f6" fmla="val 21600"/>
                            <a:gd name="f7" fmla="+- 0 0 0"/>
                            <a:gd name="f8" fmla="*/ f3 1 21600"/>
                            <a:gd name="f9" fmla="*/ f4 1 21600"/>
                            <a:gd name="f10" fmla="val f5"/>
                            <a:gd name="f11" fmla="val f6"/>
                            <a:gd name="f12" fmla="*/ f7 f0 1"/>
                            <a:gd name="f13" fmla="+- f11 0 f10"/>
                            <a:gd name="f14" fmla="*/ f12 1 f2"/>
                            <a:gd name="f15" fmla="*/ f13 1 21600"/>
                            <a:gd name="f16" fmla="+- f14 0 f1"/>
                            <a:gd name="f17" fmla="*/ 10800 f15 1"/>
                            <a:gd name="f18" fmla="*/ 0 f15 1"/>
                            <a:gd name="f19" fmla="*/ 21600 f15 1"/>
                            <a:gd name="f20" fmla="*/ f10 1 f15"/>
                            <a:gd name="f21" fmla="*/ f11 1 f15"/>
                            <a:gd name="f22" fmla="*/ f17 1 f15"/>
                            <a:gd name="f23" fmla="*/ f18 1 f15"/>
                            <a:gd name="f24" fmla="*/ f19 1 f15"/>
                            <a:gd name="f25" fmla="*/ f20 f8 1"/>
                            <a:gd name="f26" fmla="*/ f21 f8 1"/>
                            <a:gd name="f27" fmla="*/ f21 f9 1"/>
                            <a:gd name="f28" fmla="*/ f20 f9 1"/>
                            <a:gd name="f29" fmla="*/ f22 f8 1"/>
                            <a:gd name="f30" fmla="*/ f23 f9 1"/>
                            <a:gd name="f31" fmla="*/ f23 f8 1"/>
                            <a:gd name="f32" fmla="*/ f22 f9 1"/>
                            <a:gd name="f33" fmla="*/ f24 f9 1"/>
                            <a:gd name="f34" fmla="*/ f24 f8 1"/>
                          </a:gdLst>
                          <a:ahLst/>
                          <a:cxnLst>
                            <a:cxn ang="3cd4">
                              <a:pos x="hc" y="t"/>
                            </a:cxn>
                            <a:cxn ang="0">
                              <a:pos x="r" y="vc"/>
                            </a:cxn>
                            <a:cxn ang="cd4">
                              <a:pos x="hc" y="b"/>
                            </a:cxn>
                            <a:cxn ang="cd2">
                              <a:pos x="l" y="vc"/>
                            </a:cxn>
                            <a:cxn ang="f16">
                              <a:pos x="f29" y="f30"/>
                            </a:cxn>
                            <a:cxn ang="f16">
                              <a:pos x="f31" y="f32"/>
                            </a:cxn>
                            <a:cxn ang="f16">
                              <a:pos x="f29" y="f33"/>
                            </a:cxn>
                            <a:cxn ang="f16">
                              <a:pos x="f34" y="f32"/>
                            </a:cxn>
                          </a:cxnLst>
                          <a:rect l="f25" t="f28" r="f26" b="f27"/>
                          <a:pathLst>
                            <a:path w="21600" h="21600">
                              <a:moveTo>
                                <a:pt x="f5" y="f5"/>
                              </a:moveTo>
                              <a:lnTo>
                                <a:pt x="f6" y="f5"/>
                              </a:lnTo>
                              <a:lnTo>
                                <a:pt x="f6" y="f6"/>
                              </a:lnTo>
                              <a:lnTo>
                                <a:pt x="f5" y="f6"/>
                              </a:lnTo>
                              <a:lnTo>
                                <a:pt x="f5" y="f5"/>
                              </a:lnTo>
                              <a:close/>
                            </a:path>
                          </a:pathLst>
                        </a:custGeom>
                        <a:solidFill>
                          <a:srgbClr val="FFFFFF"/>
                        </a:solidFill>
                        <a:ln w="12701">
                          <a:solidFill>
                            <a:schemeClr val="accent6"/>
                          </a:solidFill>
                          <a:prstDash val="solid"/>
                        </a:ln>
                      </wps:spPr>
                      <wps:txbx>
                        <w:txbxContent>
                          <w:p w14:paraId="7232568F" w14:textId="77777777" w:rsidR="00B80D45" w:rsidRDefault="00B80D45" w:rsidP="00FF3BB6">
                            <w:pPr>
                              <w:jc w:val="center"/>
                            </w:pPr>
                            <w:r>
                              <w:t>WCS</w:t>
                            </w:r>
                          </w:p>
                        </w:txbxContent>
                      </wps:txbx>
                      <wps:bodyPr vert="horz" wrap="square" lIns="0" tIns="0" rIns="0" bIns="0" anchor="ctr" anchorCtr="0" compatLnSpc="0"/>
                    </wps:wsp>
                  </a:graphicData>
                </a:graphic>
              </wp:anchor>
            </w:drawing>
          </mc:Choice>
          <mc:Fallback>
            <w:pict>
              <v:shape id="Freeform 4" o:spid="_x0000_s1026" style="position:absolute;left:0;text-align:left;margin-left:330.95pt;margin-top:5.45pt;width:81.3pt;height:39.25pt;z-index:25157478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" adj="-11796480,,5400" path="m,l21600,r,21600l,21600,,xe" strokecolor="#f79646 [3209]" strokeweight=".35281mm">
                <v:stroke joinstyle="miter"/>
                <v:formulas/>
                <v:path arrowok="t" o:connecttype="custom" o:connectlocs="516255,0;1032510,249238;516255,498475;0,249238;516255,0;0,249237;516255,498475;1032510,249237" o:connectangles="270,0,90,180,270,270,270,270" textboxrect="0,0,21600,21600"/>
                <v:textbox inset="0,0,0,0">
                  <w:txbxContent>
                    <w:p w14:paraId="7232568F" w14:textId="77777777" w:rsidR="00B80D45" w:rsidRDefault="00B80D45" w:rsidP="00FF3BB6">
                      <w:pPr>
                        <w:jc w:val="center"/>
                      </w:pPr>
                      <w:r>
                        <w:t>WCS</w:t>
                      </w:r>
                    </w:p>
                  </w:txbxContent>
                </v:textbox>
                <w10:wrap type="square"/>
              </v:shape>
            </w:pict>
          </mc:Fallback>
        </mc:AlternateContent>
      </w:r>
      <w:r w:rsidR="00E3640F" w:rsidRPr="00362708">
        <w:rPr>
          <w:rFonts w:eastAsia="Calibri, Calibri" w:cs="Calibri, Calibri"/>
          <w:noProof/>
          <w:color w:val="000000"/>
          <w:lang w:val="en-US" w:eastAsia="zh-CN" w:bidi="ar-SA"/>
        </w:rPr>
        <mc:AlternateContent>
          <mc:Choice Requires="wps">
            <w:drawing>
              <wp:anchor distT="0" distB="0" distL="114300" distR="114300" simplePos="0" relativeHeight="251573760" behindDoc="0" locked="0" layoutInCell="1" allowOverlap="1" wp14:anchorId="7A0F10C1" wp14:editId="6E8C4B70">
                <wp:simplePos x="0" y="0"/>
                <wp:positionH relativeFrom="column">
                  <wp:posOffset>2016760</wp:posOffset>
                </wp:positionH>
                <wp:positionV relativeFrom="paragraph">
                  <wp:posOffset>53975</wp:posOffset>
                </wp:positionV>
                <wp:extent cx="1701800" cy="520065"/>
                <wp:effectExtent l="0" t="0" r="12700" b="13335"/>
                <wp:wrapSquare wrapText="bothSides"/>
                <wp:docPr id="2" name="Freeform 3"/>
                <wp:cNvGraphicFramePr/>
                <a:graphic xmlns:a="http://schemas.openxmlformats.org/drawingml/2006/main">
                  <a:graphicData uri="http://schemas.microsoft.com/office/word/2010/wordprocessingShape">
                    <wps:wsp>
                      <wps:cNvSpPr/>
                      <wps:spPr>
                        <a:xfrm>
                          <a:off x="0" y="0"/>
                          <a:ext cx="1701800" cy="520065"/>
                        </a:xfrm>
                        <a:custGeom>
                          <a:avLst/>
                          <a:gdLst>
                            <a:gd name="f0" fmla="val 10800000"/>
                            <a:gd name="f1" fmla="val 5400000"/>
                            <a:gd name="f2" fmla="val 180"/>
                            <a:gd name="f3" fmla="val w"/>
                            <a:gd name="f4" fmla="val h"/>
                            <a:gd name="f5" fmla="val 0"/>
                            <a:gd name="f6" fmla="val 21600"/>
                            <a:gd name="f7" fmla="+- 0 0 0"/>
                            <a:gd name="f8" fmla="*/ f3 1 21600"/>
                            <a:gd name="f9" fmla="*/ f4 1 21600"/>
                            <a:gd name="f10" fmla="val f5"/>
                            <a:gd name="f11" fmla="val f6"/>
                            <a:gd name="f12" fmla="*/ f7 f0 1"/>
                            <a:gd name="f13" fmla="+- f11 0 f10"/>
                            <a:gd name="f14" fmla="*/ f12 1 f2"/>
                            <a:gd name="f15" fmla="*/ f13 1 21600"/>
                            <a:gd name="f16" fmla="+- f14 0 f1"/>
                            <a:gd name="f17" fmla="*/ 10800 f15 1"/>
                            <a:gd name="f18" fmla="*/ 0 f15 1"/>
                            <a:gd name="f19" fmla="*/ 21600 f15 1"/>
                            <a:gd name="f20" fmla="*/ f10 1 f15"/>
                            <a:gd name="f21" fmla="*/ f11 1 f15"/>
                            <a:gd name="f22" fmla="*/ f17 1 f15"/>
                            <a:gd name="f23" fmla="*/ f18 1 f15"/>
                            <a:gd name="f24" fmla="*/ f19 1 f15"/>
                            <a:gd name="f25" fmla="*/ f20 f8 1"/>
                            <a:gd name="f26" fmla="*/ f21 f8 1"/>
                            <a:gd name="f27" fmla="*/ f21 f9 1"/>
                            <a:gd name="f28" fmla="*/ f20 f9 1"/>
                            <a:gd name="f29" fmla="*/ f22 f8 1"/>
                            <a:gd name="f30" fmla="*/ f23 f9 1"/>
                            <a:gd name="f31" fmla="*/ f23 f8 1"/>
                            <a:gd name="f32" fmla="*/ f22 f9 1"/>
                            <a:gd name="f33" fmla="*/ f24 f9 1"/>
                            <a:gd name="f34" fmla="*/ f24 f8 1"/>
                          </a:gdLst>
                          <a:ahLst/>
                          <a:cxnLst>
                            <a:cxn ang="3cd4">
                              <a:pos x="hc" y="t"/>
                            </a:cxn>
                            <a:cxn ang="0">
                              <a:pos x="r" y="vc"/>
                            </a:cxn>
                            <a:cxn ang="cd4">
                              <a:pos x="hc" y="b"/>
                            </a:cxn>
                            <a:cxn ang="cd2">
                              <a:pos x="l" y="vc"/>
                            </a:cxn>
                            <a:cxn ang="f16">
                              <a:pos x="f29" y="f30"/>
                            </a:cxn>
                            <a:cxn ang="f16">
                              <a:pos x="f31" y="f32"/>
                            </a:cxn>
                            <a:cxn ang="f16">
                              <a:pos x="f29" y="f33"/>
                            </a:cxn>
                            <a:cxn ang="f16">
                              <a:pos x="f34" y="f32"/>
                            </a:cxn>
                          </a:cxnLst>
                          <a:rect l="f25" t="f28" r="f26" b="f27"/>
                          <a:pathLst>
                            <a:path w="21600" h="21600">
                              <a:moveTo>
                                <a:pt x="f5" y="f5"/>
                              </a:moveTo>
                              <a:lnTo>
                                <a:pt x="f6" y="f5"/>
                              </a:lnTo>
                              <a:lnTo>
                                <a:pt x="f6" y="f6"/>
                              </a:lnTo>
                              <a:lnTo>
                                <a:pt x="f5" y="f6"/>
                              </a:lnTo>
                              <a:lnTo>
                                <a:pt x="f5" y="f5"/>
                              </a:lnTo>
                              <a:close/>
                            </a:path>
                          </a:pathLst>
                        </a:custGeom>
                        <a:solidFill>
                          <a:srgbClr val="FFFFFF"/>
                        </a:solidFill>
                        <a:ln w="12701">
                          <a:solidFill>
                            <a:schemeClr val="accent6"/>
                          </a:solidFill>
                          <a:prstDash val="solid"/>
                        </a:ln>
                      </wps:spPr>
                      <wps:txbx>
                        <w:txbxContent>
                          <w:p w14:paraId="0C9C2BFF" w14:textId="77777777" w:rsidR="00B80D45" w:rsidRDefault="00B80D45" w:rsidP="00FF3BB6">
                            <w:pPr>
                              <w:jc w:val="center"/>
                            </w:pPr>
                            <w:r>
                              <w:t>NDVI metrics Algorithm</w:t>
                            </w:r>
                          </w:p>
                        </w:txbxContent>
                      </wps:txbx>
                      <wps:bodyPr vert="horz" wrap="square" lIns="0" tIns="0" rIns="0" bIns="0" anchor="ctr" anchorCtr="0" compatLnSpc="0"/>
                    </wps:wsp>
                  </a:graphicData>
                </a:graphic>
                <wp14:sizeRelH relativeFrom="margin">
                  <wp14:pctWidth>0</wp14:pctWidth>
                </wp14:sizeRelH>
              </wp:anchor>
            </w:drawing>
          </mc:Choice>
          <mc:Fallback>
            <w:pict>
              <v:shape id="Freeform 3" o:spid="_x0000_s1027" style="position:absolute;left:0;text-align:left;margin-left:158.8pt;margin-top:4.25pt;width:134pt;height:40.95pt;z-index:25157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" adj="-11796480,,5400" path="m,l21600,r,21600l,21600,,xe" strokecolor="#f79646 [3209]" strokeweight=".35281mm">
                <v:stroke joinstyle="miter"/>
                <v:formulas/>
                <v:path arrowok="t" o:connecttype="custom" o:connectlocs="850900,0;1701800,260033;850900,520065;0,260033;850900,0;0,260032;850900,520065;1701800,260032" o:connectangles="270,0,90,180,270,270,270,270" textboxrect="0,0,21600,21600"/>
                <v:textbox inset="0,0,0,0">
                  <w:txbxContent>
                    <w:p w14:paraId="0C9C2BFF" w14:textId="77777777" w:rsidR="00B80D45" w:rsidRDefault="00B80D45" w:rsidP="00FF3BB6">
                      <w:pPr>
                        <w:jc w:val="center"/>
                      </w:pPr>
                      <w:r>
                        <w:t>NDVI metrics Algorithm</w:t>
                      </w:r>
                    </w:p>
                  </w:txbxContent>
                </v:textbox>
                <w10:wrap type="square"/>
              </v:shape>
            </w:pict>
          </mc:Fallback>
        </mc:AlternateContent>
      </w:r>
      <w:r w:rsidR="00E3640F" w:rsidRPr="00362708">
        <w:rPr>
          <w:rFonts w:eastAsia="Calibri, Calibri" w:cs="Calibri, Calibri"/>
          <w:noProof/>
          <w:color w:val="000000"/>
          <w:lang w:val="en-US" w:eastAsia="zh-CN" w:bidi="ar-SA"/>
        </w:rPr>
        <mc:AlternateContent>
          <mc:Choice Requires="wps">
            <w:drawing>
              <wp:anchor distT="0" distB="0" distL="114300" distR="114300" simplePos="0" relativeHeight="251572736" behindDoc="0" locked="0" layoutInCell="1" allowOverlap="1" wp14:anchorId="15729306" wp14:editId="1736F888">
                <wp:simplePos x="0" y="0"/>
                <wp:positionH relativeFrom="column">
                  <wp:posOffset>149860</wp:posOffset>
                </wp:positionH>
                <wp:positionV relativeFrom="paragraph">
                  <wp:posOffset>53975</wp:posOffset>
                </wp:positionV>
                <wp:extent cx="1422400" cy="520065"/>
                <wp:effectExtent l="0" t="0" r="25400" b="13335"/>
                <wp:wrapSquare wrapText="bothSides"/>
                <wp:docPr id="1" name="Freeform 2"/>
                <wp:cNvGraphicFramePr/>
                <a:graphic xmlns:a="http://schemas.openxmlformats.org/drawingml/2006/main">
                  <a:graphicData uri="http://schemas.microsoft.com/office/word/2010/wordprocessingShape">
                    <wps:wsp>
                      <wps:cNvSpPr/>
                      <wps:spPr>
                        <a:xfrm>
                          <a:off x="0" y="0"/>
                          <a:ext cx="1422400" cy="520065"/>
                        </a:xfrm>
                        <a:custGeom>
                          <a:avLst/>
                          <a:gdLst>
                            <a:gd name="f0" fmla="val 10800000"/>
                            <a:gd name="f1" fmla="val 5400000"/>
                            <a:gd name="f2" fmla="val 180"/>
                            <a:gd name="f3" fmla="val w"/>
                            <a:gd name="f4" fmla="val h"/>
                            <a:gd name="f5" fmla="val 0"/>
                            <a:gd name="f6" fmla="val 21600"/>
                            <a:gd name="f7" fmla="+- 0 0 0"/>
                            <a:gd name="f8" fmla="*/ f3 1 21600"/>
                            <a:gd name="f9" fmla="*/ f4 1 21600"/>
                            <a:gd name="f10" fmla="val f5"/>
                            <a:gd name="f11" fmla="val f6"/>
                            <a:gd name="f12" fmla="*/ f7 f0 1"/>
                            <a:gd name="f13" fmla="+- f11 0 f10"/>
                            <a:gd name="f14" fmla="*/ f12 1 f2"/>
                            <a:gd name="f15" fmla="*/ f13 1 21600"/>
                            <a:gd name="f16" fmla="+- f14 0 f1"/>
                            <a:gd name="f17" fmla="*/ 10800 f15 1"/>
                            <a:gd name="f18" fmla="*/ 0 f15 1"/>
                            <a:gd name="f19" fmla="*/ 21600 f15 1"/>
                            <a:gd name="f20" fmla="*/ f10 1 f15"/>
                            <a:gd name="f21" fmla="*/ f11 1 f15"/>
                            <a:gd name="f22" fmla="*/ f17 1 f15"/>
                            <a:gd name="f23" fmla="*/ f18 1 f15"/>
                            <a:gd name="f24" fmla="*/ f19 1 f15"/>
                            <a:gd name="f25" fmla="*/ f20 f8 1"/>
                            <a:gd name="f26" fmla="*/ f21 f8 1"/>
                            <a:gd name="f27" fmla="*/ f21 f9 1"/>
                            <a:gd name="f28" fmla="*/ f20 f9 1"/>
                            <a:gd name="f29" fmla="*/ f22 f8 1"/>
                            <a:gd name="f30" fmla="*/ f23 f9 1"/>
                            <a:gd name="f31" fmla="*/ f23 f8 1"/>
                            <a:gd name="f32" fmla="*/ f22 f9 1"/>
                            <a:gd name="f33" fmla="*/ f24 f9 1"/>
                            <a:gd name="f34" fmla="*/ f24 f8 1"/>
                          </a:gdLst>
                          <a:ahLst/>
                          <a:cxnLst>
                            <a:cxn ang="3cd4">
                              <a:pos x="hc" y="t"/>
                            </a:cxn>
                            <a:cxn ang="0">
                              <a:pos x="r" y="vc"/>
                            </a:cxn>
                            <a:cxn ang="cd4">
                              <a:pos x="hc" y="b"/>
                            </a:cxn>
                            <a:cxn ang="cd2">
                              <a:pos x="l" y="vc"/>
                            </a:cxn>
                            <a:cxn ang="f16">
                              <a:pos x="f29" y="f30"/>
                            </a:cxn>
                            <a:cxn ang="f16">
                              <a:pos x="f31" y="f32"/>
                            </a:cxn>
                            <a:cxn ang="f16">
                              <a:pos x="f29" y="f33"/>
                            </a:cxn>
                            <a:cxn ang="f16">
                              <a:pos x="f34" y="f32"/>
                            </a:cxn>
                          </a:cxnLst>
                          <a:rect l="f25" t="f28" r="f26" b="f27"/>
                          <a:pathLst>
                            <a:path w="21600" h="21600">
                              <a:moveTo>
                                <a:pt x="f5" y="f5"/>
                              </a:moveTo>
                              <a:lnTo>
                                <a:pt x="f6" y="f5"/>
                              </a:lnTo>
                              <a:lnTo>
                                <a:pt x="f6" y="f6"/>
                              </a:lnTo>
                              <a:lnTo>
                                <a:pt x="f5" y="f6"/>
                              </a:lnTo>
                              <a:lnTo>
                                <a:pt x="f5" y="f5"/>
                              </a:lnTo>
                              <a:close/>
                            </a:path>
                          </a:pathLst>
                        </a:custGeom>
                        <a:solidFill>
                          <a:srgbClr val="FFFFFF"/>
                        </a:solidFill>
                        <a:ln w="12701">
                          <a:solidFill>
                            <a:schemeClr val="accent6"/>
                          </a:solidFill>
                          <a:prstDash val="solid"/>
                        </a:ln>
                      </wps:spPr>
                      <wps:txbx>
                        <w:txbxContent>
                          <w:p w14:paraId="50CEA48C" w14:textId="77777777" w:rsidR="00B80D45" w:rsidRDefault="00B80D45" w:rsidP="00FF3BB6">
                            <w:pPr>
                              <w:jc w:val="center"/>
                            </w:pPr>
                            <w:r>
                              <w:t xml:space="preserve">Acquire </w:t>
                            </w:r>
                            <w:proofErr w:type="spellStart"/>
                            <w:r>
                              <w:t>eMODIS</w:t>
                            </w:r>
                            <w:proofErr w:type="spellEnd"/>
                          </w:p>
                          <w:p w14:paraId="228B5DB0" w14:textId="77777777" w:rsidR="00B80D45" w:rsidRDefault="00B80D45" w:rsidP="00FF3BB6">
                            <w:pPr>
                              <w:jc w:val="center"/>
                            </w:pPr>
                            <w:r>
                              <w:t>NDVI data</w:t>
                            </w:r>
                          </w:p>
                        </w:txbxContent>
                      </wps:txbx>
                      <wps:bodyPr vert="horz" wrap="square" lIns="0" tIns="0" rIns="0" bIns="0" anchor="ctr" anchorCtr="0" compatLnSpc="0"/>
                    </wps:wsp>
                  </a:graphicData>
                </a:graphic>
                <wp14:sizeRelH relativeFrom="margin">
                  <wp14:pctWidth>0</wp14:pctWidth>
                </wp14:sizeRelH>
              </wp:anchor>
            </w:drawing>
          </mc:Choice>
          <mc:Fallback>
            <w:pict>
              <v:shape id="Freeform 2" o:spid="_x0000_s1028" style="position:absolute;left:0;text-align:left;margin-left:11.8pt;margin-top:4.25pt;width:112pt;height:40.95pt;z-index:25157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" adj="-11796480,,5400" path="m,l21600,r,21600l,21600,,xe" strokecolor="#f79646 [3209]" strokeweight=".35281mm">
                <v:stroke joinstyle="miter"/>
                <v:formulas/>
                <v:path arrowok="t" o:connecttype="custom" o:connectlocs="711200,0;1422400,260033;711200,520065;0,260033;711200,0;0,260032;711200,520065;1422400,260032" o:connectangles="270,0,90,180,270,270,270,270" textboxrect="0,0,21600,21600"/>
                <v:textbox inset="0,0,0,0">
                  <w:txbxContent>
                    <w:p w14:paraId="50CEA48C" w14:textId="77777777" w:rsidR="00B80D45" w:rsidRDefault="00B80D45" w:rsidP="00FF3BB6">
                      <w:pPr>
                        <w:jc w:val="center"/>
                      </w:pPr>
                      <w:r>
                        <w:t xml:space="preserve">Acquire </w:t>
                      </w:r>
                      <w:proofErr w:type="spellStart"/>
                      <w:r>
                        <w:t>eMODIS</w:t>
                      </w:r>
                      <w:proofErr w:type="spellEnd"/>
                    </w:p>
                    <w:p w14:paraId="228B5DB0" w14:textId="77777777" w:rsidR="00B80D45" w:rsidRDefault="00B80D45" w:rsidP="00FF3BB6">
                      <w:pPr>
                        <w:jc w:val="center"/>
                      </w:pPr>
                      <w:r>
                        <w:t>NDVI data</w:t>
                      </w:r>
                    </w:p>
                  </w:txbxContent>
                </v:textbox>
                <w10:wrap type="square"/>
              </v:shape>
            </w:pict>
          </mc:Fallback>
        </mc:AlternateContent>
      </w:r>
    </w:p>
    <w:p w14:paraId="23484CED" w14:textId="77777777" w:rsidR="00593FCF" w:rsidRPr="00362708" w:rsidRDefault="00E3640F">
      <w:pPr>
        <w:pStyle w:val="Standard"/>
        <w:autoSpaceDE w:val="0"/>
        <w:jc w:val="both"/>
        <w:rPr>
          <w:lang w:val="en-US"/>
        </w:rPr>
      </w:pPr>
      <w:r w:rsidRPr="00362708">
        <w:rPr>
          <w:rFonts w:eastAsia="Calibri, Calibri" w:cs="Calibri, Calibri"/>
          <w:noProof/>
          <w:color w:val="000000"/>
          <w:lang w:val="en-US" w:eastAsia="zh-CN" w:bidi="ar-SA"/>
        </w:rPr>
        <mc:AlternateContent>
          <mc:Choice Requires="wps">
            <w:drawing>
              <wp:anchor distT="0" distB="0" distL="114300" distR="114300" simplePos="0" relativeHeight="251689472" behindDoc="0" locked="0" layoutInCell="1" allowOverlap="1" wp14:anchorId="0E405F18" wp14:editId="32E94203">
                <wp:simplePos x="0" y="0"/>
                <wp:positionH relativeFrom="column">
                  <wp:posOffset>-2273300</wp:posOffset>
                </wp:positionH>
                <wp:positionV relativeFrom="paragraph">
                  <wp:posOffset>126365</wp:posOffset>
                </wp:positionV>
                <wp:extent cx="444500" cy="0"/>
                <wp:effectExtent l="0" t="76200" r="12700" b="114300"/>
                <wp:wrapNone/>
                <wp:docPr id="103" name="Straight Arrow Connector 103"/>
                <wp:cNvGraphicFramePr/>
                <a:graphic xmlns:a="http://schemas.openxmlformats.org/drawingml/2006/main">
                  <a:graphicData uri="http://schemas.microsoft.com/office/word/2010/wordprocessingShape">
                    <wps:wsp>
                      <wps:cNvCnPr/>
                      <wps:spPr>
                        <a:xfrm>
                          <a:off x="0" y="0"/>
                          <a:ext cx="4445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103" o:spid="_x0000_s1026" type="#_x0000_t32" style="position:absolute;margin-left:-179pt;margin-top:9.95pt;width:35pt;height:0;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" strokecolor="#4579b8 [3044]">
                <v:stroke endarrow="open"/>
              </v:shape>
            </w:pict>
          </mc:Fallback>
        </mc:AlternateContent>
      </w:r>
      <w:r w:rsidRPr="00362708">
        <w:rPr>
          <w:rFonts w:eastAsia="Calibri, Calibri" w:cs="Calibri, Calibri"/>
          <w:noProof/>
          <w:color w:val="000000"/>
          <w:lang w:val="en-US" w:eastAsia="zh-CN" w:bidi="ar-SA"/>
        </w:rPr>
        <mc:AlternateContent>
          <mc:Choice Requires="wps">
            <w:drawing>
              <wp:anchor distT="0" distB="0" distL="114300" distR="114300" simplePos="0" relativeHeight="251688448" behindDoc="0" locked="0" layoutInCell="1" allowOverlap="1" wp14:anchorId="74BE8E45" wp14:editId="3996474E">
                <wp:simplePos x="0" y="0"/>
                <wp:positionH relativeFrom="column">
                  <wp:posOffset>-127000</wp:posOffset>
                </wp:positionH>
                <wp:positionV relativeFrom="paragraph">
                  <wp:posOffset>126365</wp:posOffset>
                </wp:positionV>
                <wp:extent cx="482600" cy="0"/>
                <wp:effectExtent l="0" t="76200" r="12700" b="114300"/>
                <wp:wrapNone/>
                <wp:docPr id="102" name="Straight Arrow Connector 102"/>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2" o:spid="_x0000_s1026" type="#_x0000_t32" style="position:absolute;margin-left:-10pt;margin-top:9.95pt;width:38pt;height: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" strokecolor="#4579b8 [3044]">
                <v:stroke endarrow="open"/>
              </v:shape>
            </w:pict>
          </mc:Fallback>
        </mc:AlternateContent>
      </w:r>
    </w:p>
    <w:p w14:paraId="27BBEC3A" w14:textId="77777777" w:rsidR="00593FCF" w:rsidRPr="00362708" w:rsidRDefault="00593FCF">
      <w:pPr>
        <w:pStyle w:val="Standard"/>
        <w:autoSpaceDE w:val="0"/>
        <w:jc w:val="both"/>
        <w:rPr>
          <w:lang w:val="en-US"/>
        </w:rPr>
      </w:pPr>
    </w:p>
    <w:p w14:paraId="6F623586" w14:textId="77777777" w:rsidR="00593FCF" w:rsidRPr="00362708" w:rsidRDefault="004F1D32">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93568" behindDoc="0" locked="0" layoutInCell="1" allowOverlap="1" wp14:anchorId="336827D1" wp14:editId="553A497C">
                <wp:simplePos x="0" y="0"/>
                <wp:positionH relativeFrom="column">
                  <wp:posOffset>933450</wp:posOffset>
                </wp:positionH>
                <wp:positionV relativeFrom="paragraph">
                  <wp:posOffset>39370</wp:posOffset>
                </wp:positionV>
                <wp:extent cx="0" cy="618491"/>
                <wp:effectExtent l="95250" t="38100" r="57150" b="10160"/>
                <wp:wrapNone/>
                <wp:docPr id="108" name="Straight Arrow Connector 108"/>
                <wp:cNvGraphicFramePr/>
                <a:graphic xmlns:a="http://schemas.openxmlformats.org/drawingml/2006/main">
                  <a:graphicData uri="http://schemas.microsoft.com/office/word/2010/wordprocessingShape">
                    <wps:wsp>
                      <wps:cNvCnPr/>
                      <wps:spPr>
                        <a:xfrm flipV="1">
                          <a:off x="0" y="0"/>
                          <a:ext cx="0" cy="6184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8" o:spid="_x0000_s1026" type="#_x0000_t32" style="position:absolute;margin-left:73.5pt;margin-top:3.1pt;width:0;height:48.7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" strokecolor="#4579b8 [3044]">
                <v:stroke endarrow="open"/>
              </v:shape>
            </w:pict>
          </mc:Fallback>
        </mc:AlternateContent>
      </w:r>
      <w:r w:rsidRPr="00362708">
        <w:rPr>
          <w:noProof/>
          <w:lang w:val="en-US" w:eastAsia="zh-CN" w:bidi="ar-SA"/>
        </w:rPr>
        <mc:AlternateContent>
          <mc:Choice Requires="wps">
            <w:drawing>
              <wp:anchor distT="0" distB="0" distL="114300" distR="114300" simplePos="0" relativeHeight="251690496" behindDoc="0" locked="0" layoutInCell="1" allowOverlap="1" wp14:anchorId="63600C6A" wp14:editId="38220532">
                <wp:simplePos x="0" y="0"/>
                <wp:positionH relativeFrom="column">
                  <wp:posOffset>-3041650</wp:posOffset>
                </wp:positionH>
                <wp:positionV relativeFrom="paragraph">
                  <wp:posOffset>39370</wp:posOffset>
                </wp:positionV>
                <wp:extent cx="0" cy="676275"/>
                <wp:effectExtent l="0" t="0" r="19050" b="9525"/>
                <wp:wrapNone/>
                <wp:docPr id="105" name="Straight Connector 105"/>
                <wp:cNvGraphicFramePr/>
                <a:graphic xmlns:a="http://schemas.openxmlformats.org/drawingml/2006/main">
                  <a:graphicData uri="http://schemas.microsoft.com/office/word/2010/wordprocessingShape">
                    <wps:wsp>
                      <wps:cNvCnPr/>
                      <wps:spPr>
                        <a:xfrm>
                          <a:off x="0" y="0"/>
                          <a:ext cx="0" cy="676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5"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239.5pt,3.1pt" to="-239.5pt,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" strokecolor="#4579b8 [3044]"/>
            </w:pict>
          </mc:Fallback>
        </mc:AlternateContent>
      </w:r>
    </w:p>
    <w:p w14:paraId="25AC4852" w14:textId="77777777" w:rsidR="00593FCF" w:rsidRPr="00362708" w:rsidRDefault="00593FCF">
      <w:pPr>
        <w:pStyle w:val="Standard"/>
        <w:autoSpaceDE w:val="0"/>
        <w:jc w:val="both"/>
        <w:rPr>
          <w:lang w:val="en-US"/>
        </w:rPr>
      </w:pPr>
    </w:p>
    <w:p w14:paraId="5D5F4854" w14:textId="77777777" w:rsidR="00593FCF" w:rsidRPr="00362708" w:rsidRDefault="00E3640F">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577856" behindDoc="0" locked="0" layoutInCell="1" allowOverlap="1" wp14:anchorId="212A0148" wp14:editId="0C2E1F44">
                <wp:simplePos x="0" y="0"/>
                <wp:positionH relativeFrom="column">
                  <wp:posOffset>2086610</wp:posOffset>
                </wp:positionH>
                <wp:positionV relativeFrom="paragraph">
                  <wp:posOffset>47625</wp:posOffset>
                </wp:positionV>
                <wp:extent cx="1562100" cy="509905"/>
                <wp:effectExtent l="0" t="0" r="19050" b="23495"/>
                <wp:wrapSquare wrapText="bothSides"/>
                <wp:docPr id="5" name="Freeform 7"/>
                <wp:cNvGraphicFramePr/>
                <a:graphic xmlns:a="http://schemas.openxmlformats.org/drawingml/2006/main">
                  <a:graphicData uri="http://schemas.microsoft.com/office/word/2010/wordprocessingShape">
                    <wps:wsp>
                      <wps:cNvSpPr/>
                      <wps:spPr>
                        <a:xfrm>
                          <a:off x="0" y="0"/>
                          <a:ext cx="1562100" cy="509905"/>
                        </a:xfrm>
                        <a:custGeom>
                          <a:avLst/>
                          <a:gdLst>
                            <a:gd name="f0" fmla="val 10800000"/>
                            <a:gd name="f1" fmla="val 5400000"/>
                            <a:gd name="f2" fmla="val 180"/>
                            <a:gd name="f3" fmla="val w"/>
                            <a:gd name="f4" fmla="val h"/>
                            <a:gd name="f5" fmla="val 0"/>
                            <a:gd name="f6" fmla="val 21600"/>
                            <a:gd name="f7" fmla="+- 0 0 0"/>
                            <a:gd name="f8" fmla="*/ f3 1 21600"/>
                            <a:gd name="f9" fmla="*/ f4 1 21600"/>
                            <a:gd name="f10" fmla="val f5"/>
                            <a:gd name="f11" fmla="val f6"/>
                            <a:gd name="f12" fmla="*/ f7 f0 1"/>
                            <a:gd name="f13" fmla="+- f11 0 f10"/>
                            <a:gd name="f14" fmla="*/ f12 1 f2"/>
                            <a:gd name="f15" fmla="*/ f13 1 21600"/>
                            <a:gd name="f16" fmla="+- f14 0 f1"/>
                            <a:gd name="f17" fmla="*/ 10800 f15 1"/>
                            <a:gd name="f18" fmla="*/ 0 f15 1"/>
                            <a:gd name="f19" fmla="*/ 21600 f15 1"/>
                            <a:gd name="f20" fmla="*/ f10 1 f15"/>
                            <a:gd name="f21" fmla="*/ f11 1 f15"/>
                            <a:gd name="f22" fmla="*/ f17 1 f15"/>
                            <a:gd name="f23" fmla="*/ f18 1 f15"/>
                            <a:gd name="f24" fmla="*/ f19 1 f15"/>
                            <a:gd name="f25" fmla="*/ f20 f8 1"/>
                            <a:gd name="f26" fmla="*/ f21 f8 1"/>
                            <a:gd name="f27" fmla="*/ f21 f9 1"/>
                            <a:gd name="f28" fmla="*/ f20 f9 1"/>
                            <a:gd name="f29" fmla="*/ f22 f8 1"/>
                            <a:gd name="f30" fmla="*/ f23 f9 1"/>
                            <a:gd name="f31" fmla="*/ f23 f8 1"/>
                            <a:gd name="f32" fmla="*/ f22 f9 1"/>
                            <a:gd name="f33" fmla="*/ f24 f9 1"/>
                            <a:gd name="f34" fmla="*/ f24 f8 1"/>
                          </a:gdLst>
                          <a:ahLst/>
                          <a:cxnLst>
                            <a:cxn ang="3cd4">
                              <a:pos x="hc" y="t"/>
                            </a:cxn>
                            <a:cxn ang="0">
                              <a:pos x="r" y="vc"/>
                            </a:cxn>
                            <a:cxn ang="cd4">
                              <a:pos x="hc" y="b"/>
                            </a:cxn>
                            <a:cxn ang="cd2">
                              <a:pos x="l" y="vc"/>
                            </a:cxn>
                            <a:cxn ang="f16">
                              <a:pos x="f29" y="f30"/>
                            </a:cxn>
                            <a:cxn ang="f16">
                              <a:pos x="f31" y="f32"/>
                            </a:cxn>
                            <a:cxn ang="f16">
                              <a:pos x="f29" y="f33"/>
                            </a:cxn>
                            <a:cxn ang="f16">
                              <a:pos x="f34" y="f32"/>
                            </a:cxn>
                          </a:cxnLst>
                          <a:rect l="f25" t="f28" r="f26" b="f27"/>
                          <a:pathLst>
                            <a:path w="21600" h="21600">
                              <a:moveTo>
                                <a:pt x="f5" y="f5"/>
                              </a:moveTo>
                              <a:lnTo>
                                <a:pt x="f6" y="f5"/>
                              </a:lnTo>
                              <a:lnTo>
                                <a:pt x="f6" y="f6"/>
                              </a:lnTo>
                              <a:lnTo>
                                <a:pt x="f5" y="f6"/>
                              </a:lnTo>
                              <a:lnTo>
                                <a:pt x="f5" y="f5"/>
                              </a:lnTo>
                              <a:close/>
                            </a:path>
                          </a:pathLst>
                        </a:custGeom>
                        <a:solidFill>
                          <a:srgbClr val="FFFFFF"/>
                        </a:solidFill>
                        <a:ln w="12701">
                          <a:solidFill>
                            <a:schemeClr val="accent6"/>
                          </a:solidFill>
                          <a:prstDash val="solid"/>
                        </a:ln>
                      </wps:spPr>
                      <wps:txbx>
                        <w:txbxContent>
                          <w:p w14:paraId="2BB41A7E" w14:textId="77777777" w:rsidR="00B80D45" w:rsidRDefault="00B80D45" w:rsidP="00FF3BB6">
                            <w:pPr>
                              <w:jc w:val="center"/>
                            </w:pPr>
                            <w:r>
                              <w:t>NDVI imagery</w:t>
                            </w:r>
                          </w:p>
                        </w:txbxContent>
                      </wps:txbx>
                      <wps:bodyPr vert="horz" wrap="square" lIns="0" tIns="0" rIns="0" bIns="0" anchor="ctr" anchorCtr="0" compatLnSpc="0"/>
                    </wps:wsp>
                  </a:graphicData>
                </a:graphic>
                <wp14:sizeRelH relativeFrom="margin">
                  <wp14:pctWidth>0</wp14:pctWidth>
                </wp14:sizeRelH>
              </wp:anchor>
            </w:drawing>
          </mc:Choice>
          <mc:Fallback>
            <w:pict>
              <v:shape id="Freeform 7" o:spid="_x0000_s1029" style="position:absolute;left:0;text-align:left;margin-left:164.3pt;margin-top:3.75pt;width:123pt;height:40.15pt;z-index:25157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" adj="-11796480,,5400" path="m,l21600,r,21600l,21600,,xe" strokecolor="#f79646 [3209]" strokeweight=".35281mm">
                <v:stroke joinstyle="miter"/>
                <v:formulas/>
                <v:path arrowok="t" o:connecttype="custom" o:connectlocs="781050,0;1562100,254953;781050,509905;0,254953;781050,0;0,254953;781050,509905;1562100,254953" o:connectangles="270,0,90,180,270,270,270,270" textboxrect="0,0,21600,21600"/>
                <v:textbox inset="0,0,0,0">
                  <w:txbxContent>
                    <w:p w14:paraId="2BB41A7E" w14:textId="77777777" w:rsidR="00B80D45" w:rsidRDefault="00B80D45" w:rsidP="00FF3BB6">
                      <w:pPr>
                        <w:jc w:val="center"/>
                      </w:pPr>
                      <w:r>
                        <w:t>NDVI imagery</w:t>
                      </w:r>
                    </w:p>
                  </w:txbxContent>
                </v:textbox>
                <w10:wrap type="square"/>
              </v:shape>
            </w:pict>
          </mc:Fallback>
        </mc:AlternateContent>
      </w:r>
    </w:p>
    <w:p w14:paraId="2B66B6DA" w14:textId="77777777" w:rsidR="00593FCF" w:rsidRPr="00362708" w:rsidRDefault="004F1D32">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92544" behindDoc="0" locked="0" layoutInCell="1" allowOverlap="1" wp14:anchorId="40120F8D" wp14:editId="60722DD9">
                <wp:simplePos x="0" y="0"/>
                <wp:positionH relativeFrom="column">
                  <wp:posOffset>3648710</wp:posOffset>
                </wp:positionH>
                <wp:positionV relativeFrom="paragraph">
                  <wp:posOffset>139065</wp:posOffset>
                </wp:positionV>
                <wp:extent cx="1136650" cy="0"/>
                <wp:effectExtent l="0" t="0" r="25400" b="19050"/>
                <wp:wrapNone/>
                <wp:docPr id="107" name="Straight Connector 107"/>
                <wp:cNvGraphicFramePr/>
                <a:graphic xmlns:a="http://schemas.openxmlformats.org/drawingml/2006/main">
                  <a:graphicData uri="http://schemas.microsoft.com/office/word/2010/wordprocessingShape">
                    <wps:wsp>
                      <wps:cNvCnPr/>
                      <wps:spPr>
                        <a:xfrm>
                          <a:off x="0" y="0"/>
                          <a:ext cx="1136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 o:spid="_x0000_s1026" style="position:absolute;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3pt,10.95pt" to="376.8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" strokecolor="#4579b8 [3044]"/>
            </w:pict>
          </mc:Fallback>
        </mc:AlternateContent>
      </w:r>
    </w:p>
    <w:p w14:paraId="1E819819" w14:textId="77777777" w:rsidR="00593FCF" w:rsidRPr="00362708" w:rsidRDefault="004F1D32">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91520" behindDoc="0" locked="0" layoutInCell="1" allowOverlap="1" wp14:anchorId="55EFED3A" wp14:editId="1755B5E0">
                <wp:simplePos x="0" y="0"/>
                <wp:positionH relativeFrom="column">
                  <wp:posOffset>803910</wp:posOffset>
                </wp:positionH>
                <wp:positionV relativeFrom="paragraph">
                  <wp:posOffset>17780</wp:posOffset>
                </wp:positionV>
                <wp:extent cx="1282700" cy="0"/>
                <wp:effectExtent l="0" t="76200" r="12700" b="114300"/>
                <wp:wrapNone/>
                <wp:docPr id="106" name="Straight Arrow Connector 106"/>
                <wp:cNvGraphicFramePr/>
                <a:graphic xmlns:a="http://schemas.openxmlformats.org/drawingml/2006/main">
                  <a:graphicData uri="http://schemas.microsoft.com/office/word/2010/wordprocessingShape">
                    <wps:wsp>
                      <wps:cNvCnPr/>
                      <wps:spPr>
                        <a:xfrm>
                          <a:off x="0" y="0"/>
                          <a:ext cx="1282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6" o:spid="_x0000_s1026" type="#_x0000_t32" style="position:absolute;margin-left:63.3pt;margin-top:1.4pt;width:101pt;height:0;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" strokecolor="#4579b8 [3044]">
                <v:stroke endarrow="open"/>
              </v:shape>
            </w:pict>
          </mc:Fallback>
        </mc:AlternateContent>
      </w:r>
    </w:p>
    <w:p w14:paraId="6CB4B4D2" w14:textId="77777777" w:rsidR="00593FCF" w:rsidRPr="00362708" w:rsidRDefault="00593FCF">
      <w:pPr>
        <w:pStyle w:val="Standard"/>
        <w:autoSpaceDE w:val="0"/>
        <w:jc w:val="both"/>
        <w:rPr>
          <w:lang w:val="en-US"/>
        </w:rPr>
      </w:pPr>
    </w:p>
    <w:p w14:paraId="20F9B540" w14:textId="548CE10F" w:rsidR="00593FCF" w:rsidRDefault="00035E18">
      <w:pPr>
        <w:pStyle w:val="Standard"/>
        <w:autoSpaceDE w:val="0"/>
        <w:jc w:val="both"/>
        <w:rPr>
          <w:lang w:val="en-US"/>
        </w:rPr>
      </w:pPr>
      <w:r w:rsidRPr="00362708">
        <w:rPr>
          <w:rFonts w:eastAsia="Calibri, Calibri" w:cs="Calibri, Calibri"/>
          <w:color w:val="000000"/>
          <w:lang w:val="en-US"/>
        </w:rPr>
        <w:t xml:space="preserve">                            </w:t>
      </w:r>
      <w:r w:rsidR="00DB343B">
        <w:t xml:space="preserve">Figure </w:t>
      </w:r>
      <w:r w:rsidR="00B81ABF">
        <w:t>2.</w:t>
      </w:r>
      <w:r w:rsidR="00E320D6">
        <w:fldChar w:fldCharType="begin"/>
      </w:r>
      <w:r w:rsidR="00E320D6">
        <w:instrText xml:space="preserve"> SEQ Figure \* ARABIC </w:instrText>
      </w:r>
      <w:r w:rsidR="00E320D6">
        <w:fldChar w:fldCharType="separate"/>
      </w:r>
      <w:r w:rsidR="006F33E7">
        <w:rPr>
          <w:noProof/>
        </w:rPr>
        <w:t>1</w:t>
      </w:r>
      <w:r w:rsidR="00E320D6">
        <w:rPr>
          <w:noProof/>
        </w:rPr>
        <w:fldChar w:fldCharType="end"/>
      </w:r>
      <w:r w:rsidR="0028360C">
        <w:t>.</w:t>
      </w:r>
      <w:r w:rsidR="00B81ABF">
        <w:t xml:space="preserve"> </w:t>
      </w:r>
      <w:r w:rsidR="00DB343B">
        <w:t>MODIS NDVI data automatic process scheme</w:t>
      </w:r>
    </w:p>
    <w:p w14:paraId="26AB141F" w14:textId="77777777" w:rsidR="0009083D" w:rsidRPr="00362708" w:rsidRDefault="0009083D">
      <w:pPr>
        <w:pStyle w:val="Standard"/>
        <w:autoSpaceDE w:val="0"/>
        <w:jc w:val="both"/>
        <w:rPr>
          <w:lang w:val="en-US"/>
        </w:rPr>
      </w:pPr>
    </w:p>
    <w:p w14:paraId="0C2FA1C3" w14:textId="77777777" w:rsidR="00593FCF" w:rsidRPr="00362708" w:rsidRDefault="00035E18">
      <w:pPr>
        <w:pStyle w:val="Standard"/>
        <w:autoSpaceDE w:val="0"/>
        <w:jc w:val="both"/>
        <w:rPr>
          <w:lang w:val="en-US"/>
        </w:rPr>
      </w:pPr>
      <w:r w:rsidRPr="00362708">
        <w:rPr>
          <w:rFonts w:eastAsia="Calibri, Calibri" w:cs="Calibri, Calibri"/>
          <w:color w:val="000000"/>
          <w:lang w:val="en-US"/>
        </w:rPr>
        <w:tab/>
      </w:r>
    </w:p>
    <w:p w14:paraId="1A5D67AB" w14:textId="04FEB02A" w:rsidR="00593FCF" w:rsidRPr="00FF3BB6" w:rsidRDefault="00035E18">
      <w:pPr>
        <w:pStyle w:val="Standard"/>
        <w:autoSpaceDE w:val="0"/>
        <w:jc w:val="both"/>
        <w:rPr>
          <w:b/>
          <w:lang w:val="en-US"/>
        </w:rPr>
      </w:pPr>
      <w:r w:rsidRPr="00FF3BB6">
        <w:rPr>
          <w:rFonts w:eastAsia="Calibri, Calibri" w:cs="Calibri, Calibri"/>
          <w:b/>
          <w:color w:val="000000"/>
          <w:lang w:val="en-US"/>
        </w:rPr>
        <w:t>2.</w:t>
      </w:r>
      <w:r w:rsidR="00CC6482">
        <w:rPr>
          <w:rFonts w:eastAsia="Calibri, Calibri" w:cs="Calibri, Calibri"/>
          <w:b/>
          <w:color w:val="000000"/>
          <w:lang w:val="en-US"/>
        </w:rPr>
        <w:t xml:space="preserve">1. </w:t>
      </w:r>
      <w:r w:rsidR="00DB343B">
        <w:rPr>
          <w:rFonts w:eastAsia="Calibri, Calibri" w:cs="Calibri, Calibri"/>
          <w:b/>
          <w:color w:val="000000"/>
          <w:lang w:val="en-US"/>
        </w:rPr>
        <w:t>D</w:t>
      </w:r>
      <w:r w:rsidR="003D3222" w:rsidRPr="00FF3BB6">
        <w:rPr>
          <w:rFonts w:eastAsia="Calibri, Calibri" w:cs="Calibri, Calibri"/>
          <w:b/>
          <w:color w:val="000000"/>
          <w:lang w:val="en-US"/>
        </w:rPr>
        <w:t xml:space="preserve">ata </w:t>
      </w:r>
      <w:r w:rsidR="00DB343B">
        <w:rPr>
          <w:rFonts w:eastAsia="Calibri, Calibri" w:cs="Calibri, Calibri"/>
          <w:b/>
          <w:color w:val="000000"/>
          <w:lang w:val="en-US"/>
        </w:rPr>
        <w:t>F</w:t>
      </w:r>
      <w:r w:rsidR="003D3222" w:rsidRPr="00FF3BB6">
        <w:rPr>
          <w:rFonts w:eastAsia="Calibri, Calibri" w:cs="Calibri, Calibri"/>
          <w:b/>
          <w:color w:val="000000"/>
          <w:lang w:val="en-US"/>
        </w:rPr>
        <w:t>or</w:t>
      </w:r>
      <w:r w:rsidRPr="00FF3BB6">
        <w:rPr>
          <w:rFonts w:eastAsia="Calibri, Calibri" w:cs="Calibri, Calibri"/>
          <w:b/>
          <w:color w:val="000000"/>
          <w:lang w:val="en-US"/>
        </w:rPr>
        <w:t>m</w:t>
      </w:r>
      <w:r w:rsidR="003D3222" w:rsidRPr="00FF3BB6">
        <w:rPr>
          <w:rFonts w:eastAsia="Calibri, Calibri" w:cs="Calibri, Calibri"/>
          <w:b/>
          <w:color w:val="000000"/>
          <w:lang w:val="en-US"/>
        </w:rPr>
        <w:t>a</w:t>
      </w:r>
      <w:r w:rsidRPr="00FF3BB6">
        <w:rPr>
          <w:rFonts w:eastAsia="Calibri, Calibri" w:cs="Calibri, Calibri"/>
          <w:b/>
          <w:color w:val="000000"/>
          <w:lang w:val="en-US"/>
        </w:rPr>
        <w:t>t</w:t>
      </w:r>
      <w:r w:rsidR="00CC6482">
        <w:rPr>
          <w:rFonts w:eastAsia="Calibri, Calibri" w:cs="Calibri, Calibri"/>
          <w:b/>
          <w:color w:val="000000"/>
          <w:lang w:val="en-US"/>
        </w:rPr>
        <w:t xml:space="preserve"> of Input Data</w:t>
      </w:r>
    </w:p>
    <w:p w14:paraId="0C5EDCF2" w14:textId="77777777" w:rsidR="00593FCF" w:rsidRPr="00362708" w:rsidRDefault="00035E18">
      <w:pPr>
        <w:pStyle w:val="Standard"/>
        <w:autoSpaceDE w:val="0"/>
        <w:jc w:val="both"/>
        <w:rPr>
          <w:lang w:val="en-US"/>
        </w:rPr>
      </w:pPr>
      <w:r w:rsidRPr="00362708">
        <w:rPr>
          <w:rFonts w:eastAsia="Calibri, Calibri" w:cs="Calibri, Calibri"/>
          <w:color w:val="000000"/>
          <w:lang w:val="en-US"/>
        </w:rPr>
        <w:t xml:space="preserve"> </w:t>
      </w:r>
    </w:p>
    <w:p w14:paraId="2E4EF0E1" w14:textId="693CB609" w:rsidR="00593FCF" w:rsidRDefault="00EB37CC">
      <w:pPr>
        <w:pStyle w:val="Standard"/>
        <w:autoSpaceDE w:val="0"/>
        <w:jc w:val="both"/>
        <w:rPr>
          <w:lang w:val="en-US"/>
        </w:rPr>
      </w:pPr>
      <w:r w:rsidRPr="00362708">
        <w:rPr>
          <w:rFonts w:eastAsia="Calibri, Calibri" w:cs="Calibri, Calibri"/>
          <w:color w:val="000000"/>
          <w:lang w:val="en-US"/>
        </w:rPr>
        <w:tab/>
        <w:t xml:space="preserve">One 7-day </w:t>
      </w:r>
      <w:r w:rsidR="00FF3BB6">
        <w:rPr>
          <w:rFonts w:eastAsia="Calibri, Calibri" w:cs="Calibri, Calibri"/>
          <w:color w:val="000000"/>
          <w:lang w:val="en-US"/>
        </w:rPr>
        <w:t xml:space="preserve">composite </w:t>
      </w:r>
      <w:proofErr w:type="spellStart"/>
      <w:r w:rsidR="00CC6482">
        <w:rPr>
          <w:rFonts w:eastAsia="Calibri, Calibri" w:cs="Calibri, Calibri"/>
          <w:color w:val="000000"/>
          <w:lang w:val="en-US"/>
        </w:rPr>
        <w:t>eMODIS</w:t>
      </w:r>
      <w:proofErr w:type="spellEnd"/>
      <w:r w:rsidR="00CC6482">
        <w:rPr>
          <w:rFonts w:eastAsia="Calibri, Calibri" w:cs="Calibri, Calibri"/>
          <w:color w:val="000000"/>
          <w:lang w:val="en-US"/>
        </w:rPr>
        <w:t xml:space="preserve"> </w:t>
      </w:r>
      <w:r w:rsidRPr="00362708">
        <w:rPr>
          <w:rFonts w:eastAsia="Calibri, Calibri" w:cs="Calibri, Calibri"/>
          <w:color w:val="000000"/>
          <w:lang w:val="en-US"/>
        </w:rPr>
        <w:t>data</w:t>
      </w:r>
      <w:r w:rsidR="00035E18" w:rsidRPr="00362708">
        <w:rPr>
          <w:rFonts w:eastAsia="Calibri, Calibri" w:cs="Calibri, Calibri"/>
          <w:color w:val="000000"/>
          <w:lang w:val="en-US"/>
        </w:rPr>
        <w:t>set includes six files. They are</w:t>
      </w:r>
      <w:r w:rsidR="00FF3BB6">
        <w:rPr>
          <w:rFonts w:eastAsia="Calibri, Calibri" w:cs="Calibri, Calibri"/>
          <w:color w:val="000000"/>
          <w:lang w:val="en-US"/>
        </w:rPr>
        <w:t>:</w:t>
      </w:r>
      <w:r w:rsidR="00035E18" w:rsidRPr="00362708">
        <w:rPr>
          <w:rFonts w:eastAsia="Calibri, Calibri" w:cs="Calibri, Calibri"/>
          <w:color w:val="000000"/>
          <w:lang w:val="en-US"/>
        </w:rPr>
        <w:t xml:space="preserve"> band 1-7 reflec</w:t>
      </w:r>
      <w:r w:rsidR="003D3222">
        <w:rPr>
          <w:rFonts w:eastAsia="Calibri, Calibri" w:cs="Calibri, Calibri"/>
          <w:color w:val="000000"/>
          <w:lang w:val="en-US"/>
        </w:rPr>
        <w:t>tance, NDVI, quality, acquisition image, acquisition</w:t>
      </w:r>
      <w:r w:rsidR="00FF3BB6">
        <w:rPr>
          <w:rFonts w:eastAsia="Calibri, Calibri" w:cs="Calibri, Calibri"/>
          <w:color w:val="000000"/>
          <w:lang w:val="en-US"/>
        </w:rPr>
        <w:t xml:space="preserve"> table, and metadata.</w:t>
      </w:r>
      <w:r w:rsidR="00035E18" w:rsidRPr="00362708">
        <w:rPr>
          <w:rFonts w:eastAsia="Calibri, Calibri" w:cs="Calibri, Calibri"/>
          <w:color w:val="000000"/>
          <w:lang w:val="en-US"/>
        </w:rPr>
        <w:t xml:space="preserve"> </w:t>
      </w:r>
      <w:r w:rsidR="00FF3BB6">
        <w:rPr>
          <w:rFonts w:eastAsia="Calibri, Calibri" w:cs="Calibri, Calibri"/>
          <w:color w:val="000000"/>
          <w:lang w:val="en-US"/>
        </w:rPr>
        <w:t xml:space="preserve">NDVI and </w:t>
      </w:r>
      <w:r w:rsidR="00035E18" w:rsidRPr="00362708">
        <w:rPr>
          <w:rFonts w:eastAsia="Calibri, Calibri" w:cs="Calibri, Calibri"/>
          <w:color w:val="000000"/>
          <w:lang w:val="en-US"/>
        </w:rPr>
        <w:t xml:space="preserve">quality data are used to calculate </w:t>
      </w:r>
      <w:r w:rsidR="0067069F">
        <w:rPr>
          <w:rFonts w:eastAsia="Calibri, Calibri" w:cs="Calibri, Calibri"/>
          <w:color w:val="000000"/>
          <w:lang w:val="en-US"/>
        </w:rPr>
        <w:t xml:space="preserve">the </w:t>
      </w:r>
      <w:r w:rsidR="00035E18" w:rsidRPr="00362708">
        <w:rPr>
          <w:rFonts w:eastAsia="Calibri, Calibri" w:cs="Calibri, Calibri"/>
          <w:color w:val="000000"/>
          <w:lang w:val="en-US"/>
        </w:rPr>
        <w:t>NDVI metrics.</w:t>
      </w:r>
    </w:p>
    <w:p w14:paraId="257BADB9" w14:textId="77777777" w:rsidR="003D3222" w:rsidRPr="00362708" w:rsidRDefault="003D3222">
      <w:pPr>
        <w:pStyle w:val="Standard"/>
        <w:autoSpaceDE w:val="0"/>
        <w:jc w:val="both"/>
        <w:rPr>
          <w:lang w:val="en-US"/>
        </w:rPr>
      </w:pPr>
    </w:p>
    <w:p w14:paraId="14C45EB6" w14:textId="7FC5B0E8" w:rsidR="00593FCF" w:rsidRPr="00362708" w:rsidRDefault="003D3222">
      <w:pPr>
        <w:pStyle w:val="Standard"/>
        <w:autoSpaceDE w:val="0"/>
        <w:jc w:val="both"/>
        <w:rPr>
          <w:lang w:val="en-US"/>
        </w:rPr>
      </w:pPr>
      <w:r>
        <w:rPr>
          <w:rFonts w:eastAsia="Calibri, Calibri" w:cs="Calibri, Calibri"/>
          <w:color w:val="000000"/>
          <w:lang w:val="en-US"/>
        </w:rPr>
        <w:tab/>
      </w:r>
      <w:proofErr w:type="spellStart"/>
      <w:proofErr w:type="gramStart"/>
      <w:r w:rsidR="00CA1E62">
        <w:rPr>
          <w:rFonts w:eastAsia="Calibri, Calibri" w:cs="Calibri, Calibri"/>
          <w:color w:val="000000"/>
          <w:lang w:val="en-US"/>
        </w:rPr>
        <w:t>eMODIS</w:t>
      </w:r>
      <w:proofErr w:type="spellEnd"/>
      <w:proofErr w:type="gramEnd"/>
      <w:r w:rsidR="00CA1E62">
        <w:rPr>
          <w:rFonts w:eastAsia="Calibri, Calibri" w:cs="Calibri, Calibri"/>
          <w:color w:val="000000"/>
          <w:lang w:val="en-US"/>
        </w:rPr>
        <w:t xml:space="preserve"> </w:t>
      </w:r>
      <w:r w:rsidR="0067069F">
        <w:rPr>
          <w:rFonts w:eastAsia="Calibri, Calibri" w:cs="Calibri, Calibri"/>
          <w:color w:val="000000"/>
          <w:lang w:val="en-US"/>
        </w:rPr>
        <w:t xml:space="preserve">NDVI </w:t>
      </w:r>
      <w:r>
        <w:rPr>
          <w:rFonts w:eastAsia="Calibri, Calibri" w:cs="Calibri, Calibri"/>
          <w:color w:val="000000"/>
          <w:lang w:val="en-US"/>
        </w:rPr>
        <w:t xml:space="preserve">data </w:t>
      </w:r>
      <w:r w:rsidR="0067069F">
        <w:rPr>
          <w:rFonts w:eastAsia="Calibri, Calibri" w:cs="Calibri, Calibri"/>
          <w:color w:val="000000"/>
          <w:lang w:val="en-US"/>
        </w:rPr>
        <w:t xml:space="preserve">values </w:t>
      </w:r>
      <w:r w:rsidR="00035E18" w:rsidRPr="00362708">
        <w:rPr>
          <w:rFonts w:eastAsia="Calibri, Calibri" w:cs="Calibri, Calibri"/>
          <w:color w:val="000000"/>
          <w:lang w:val="en-US"/>
        </w:rPr>
        <w:t xml:space="preserve">range from </w:t>
      </w:r>
      <w:r>
        <w:rPr>
          <w:rFonts w:eastAsia="Calibri, Calibri" w:cs="Times New Roman"/>
          <w:color w:val="000000"/>
          <w:lang w:val="en-US"/>
        </w:rPr>
        <w:t xml:space="preserve">-1999 to 10000, </w:t>
      </w:r>
      <w:r w:rsidR="00035E18" w:rsidRPr="00362708">
        <w:rPr>
          <w:rFonts w:eastAsia="Calibri, Calibri" w:cs="Times New Roman"/>
          <w:color w:val="000000"/>
          <w:lang w:val="en-US"/>
        </w:rPr>
        <w:t>and</w:t>
      </w:r>
      <w:r>
        <w:rPr>
          <w:rFonts w:eastAsia="Calibri, Calibri" w:cs="Times New Roman"/>
          <w:color w:val="000000"/>
          <w:lang w:val="en-US"/>
        </w:rPr>
        <w:t xml:space="preserve"> -2000 is </w:t>
      </w:r>
      <w:r w:rsidR="002A20F8">
        <w:rPr>
          <w:rFonts w:eastAsia="Calibri, Calibri" w:cs="Times New Roman"/>
          <w:color w:val="000000"/>
          <w:lang w:val="en-US"/>
        </w:rPr>
        <w:t xml:space="preserve">the </w:t>
      </w:r>
      <w:r>
        <w:rPr>
          <w:rFonts w:eastAsia="Calibri, Calibri" w:cs="Times New Roman"/>
          <w:color w:val="000000"/>
          <w:lang w:val="en-US"/>
        </w:rPr>
        <w:t>fill value. Value "-1</w:t>
      </w:r>
      <w:r w:rsidR="00035E18" w:rsidRPr="00362708">
        <w:rPr>
          <w:rFonts w:eastAsia="Calibri, Calibri" w:cs="Times New Roman"/>
          <w:color w:val="000000"/>
          <w:lang w:val="en-US"/>
        </w:rPr>
        <w:t>999" is assigned to</w:t>
      </w:r>
      <w:r>
        <w:rPr>
          <w:rFonts w:eastAsia="Calibri, Calibri" w:cs="Times New Roman"/>
          <w:color w:val="000000"/>
          <w:lang w:val="en-US"/>
        </w:rPr>
        <w:t xml:space="preserve"> any VI computation between "-1998" and "-10000". </w:t>
      </w:r>
      <w:r w:rsidR="00035E18" w:rsidRPr="00362708">
        <w:rPr>
          <w:rFonts w:eastAsia="Calibri, Calibri" w:cs="Times New Roman"/>
          <w:color w:val="000000"/>
          <w:lang w:val="en-US"/>
        </w:rPr>
        <w:t>VI c</w:t>
      </w:r>
      <w:r>
        <w:rPr>
          <w:rFonts w:eastAsia="Calibri, Calibri" w:cs="Times New Roman"/>
          <w:color w:val="000000"/>
          <w:lang w:val="en-US"/>
        </w:rPr>
        <w:t>omputation</w:t>
      </w:r>
      <w:r w:rsidR="002A20F8">
        <w:rPr>
          <w:rFonts w:eastAsia="Calibri, Calibri" w:cs="Times New Roman"/>
          <w:color w:val="000000"/>
          <w:lang w:val="en-US"/>
        </w:rPr>
        <w:t>s</w:t>
      </w:r>
      <w:r>
        <w:rPr>
          <w:rFonts w:eastAsia="Calibri, Calibri" w:cs="Times New Roman"/>
          <w:color w:val="000000"/>
          <w:lang w:val="en-US"/>
        </w:rPr>
        <w:t xml:space="preserve"> between "-1" and "-1</w:t>
      </w:r>
      <w:r w:rsidR="00035E18" w:rsidRPr="00362708">
        <w:rPr>
          <w:rFonts w:eastAsia="Calibri, Calibri" w:cs="Times New Roman"/>
          <w:color w:val="000000"/>
          <w:lang w:val="en-US"/>
        </w:rPr>
        <w:t xml:space="preserve">997" are </w:t>
      </w:r>
      <w:r w:rsidRPr="00362708">
        <w:rPr>
          <w:rFonts w:eastAsia="Calibri, Calibri" w:cs="Times New Roman"/>
          <w:color w:val="000000"/>
          <w:lang w:val="en-US"/>
        </w:rPr>
        <w:t>assigned</w:t>
      </w:r>
      <w:r w:rsidR="00035E18" w:rsidRPr="00362708">
        <w:rPr>
          <w:rFonts w:eastAsia="Calibri, Calibri" w:cs="Times New Roman"/>
          <w:color w:val="000000"/>
          <w:lang w:val="en-US"/>
        </w:rPr>
        <w:t xml:space="preserve"> face value.</w:t>
      </w:r>
      <w:r>
        <w:rPr>
          <w:rFonts w:eastAsia="Calibri, Calibri" w:cs="Times New Roman"/>
          <w:color w:val="000000"/>
          <w:lang w:val="en-US"/>
        </w:rPr>
        <w:t xml:space="preserve"> </w:t>
      </w:r>
      <w:r w:rsidR="00035E18" w:rsidRPr="00362708">
        <w:rPr>
          <w:rFonts w:eastAsia="Calibri, Calibri" w:cs="Times New Roman"/>
          <w:color w:val="000000"/>
          <w:lang w:val="en-US"/>
        </w:rPr>
        <w:t xml:space="preserve">When surface reflectance </w:t>
      </w:r>
      <w:r>
        <w:rPr>
          <w:rFonts w:eastAsia="Calibri, Calibri" w:cs="Times New Roman"/>
          <w:color w:val="000000"/>
          <w:lang w:val="en-US"/>
        </w:rPr>
        <w:t xml:space="preserve">input pixels contain negative </w:t>
      </w:r>
      <w:r w:rsidR="00035E18" w:rsidRPr="00362708">
        <w:rPr>
          <w:rFonts w:eastAsia="Calibri, Calibri" w:cs="Times New Roman"/>
          <w:color w:val="000000"/>
          <w:lang w:val="en-US"/>
        </w:rPr>
        <w:t>fill values, the pixel</w:t>
      </w:r>
      <w:r>
        <w:rPr>
          <w:rFonts w:eastAsia="Calibri, Calibri" w:cs="Times New Roman"/>
          <w:color w:val="000000"/>
          <w:lang w:val="en-US"/>
        </w:rPr>
        <w:t>s</w:t>
      </w:r>
      <w:r w:rsidR="00035E18" w:rsidRPr="00362708">
        <w:rPr>
          <w:rFonts w:eastAsia="Calibri, Calibri" w:cs="Times New Roman"/>
          <w:color w:val="000000"/>
          <w:lang w:val="en-US"/>
        </w:rPr>
        <w:t xml:space="preserve"> will have a "-2,000" for NDVI and a correspon</w:t>
      </w:r>
      <w:r>
        <w:rPr>
          <w:rFonts w:eastAsia="Calibri, Calibri" w:cs="Times New Roman"/>
          <w:color w:val="000000"/>
          <w:lang w:val="en-US"/>
        </w:rPr>
        <w:t>d</w:t>
      </w:r>
      <w:r w:rsidR="00035E18" w:rsidRPr="00362708">
        <w:rPr>
          <w:rFonts w:eastAsia="Calibri, Calibri" w:cs="Times New Roman"/>
          <w:color w:val="000000"/>
          <w:lang w:val="en-US"/>
        </w:rPr>
        <w:t>ing "10" in the band quality layer.  The scale factor is 0.0001. After applying the scale factor, NDVI values range from "</w:t>
      </w:r>
      <w:r w:rsidR="00112D85">
        <w:rPr>
          <w:rFonts w:eastAsia="Calibri, Calibri" w:cs="Times New Roman"/>
          <w:color w:val="000000"/>
          <w:lang w:val="en-US"/>
        </w:rPr>
        <w:t>-0.2</w:t>
      </w:r>
      <w:r w:rsidR="00035E18" w:rsidRPr="00362708">
        <w:rPr>
          <w:rFonts w:eastAsia="Calibri, Calibri" w:cs="Times New Roman"/>
          <w:color w:val="000000"/>
          <w:lang w:val="en-US"/>
        </w:rPr>
        <w:t>" to "1.0"</w:t>
      </w:r>
      <w:r w:rsidR="00112D85">
        <w:rPr>
          <w:rFonts w:eastAsia="Calibri, Calibri" w:cs="Times New Roman"/>
          <w:color w:val="000000"/>
          <w:lang w:val="en-US"/>
        </w:rPr>
        <w:t>, where valid NDVI range</w:t>
      </w:r>
      <w:r w:rsidR="006E766A">
        <w:rPr>
          <w:rFonts w:eastAsia="Calibri, Calibri" w:cs="Times New Roman"/>
          <w:color w:val="000000"/>
          <w:lang w:val="en-US"/>
        </w:rPr>
        <w:t xml:space="preserve"> is from</w:t>
      </w:r>
      <w:r w:rsidR="00112D85">
        <w:rPr>
          <w:rFonts w:eastAsia="Calibri, Calibri" w:cs="Times New Roman"/>
          <w:color w:val="000000"/>
          <w:lang w:val="en-US"/>
        </w:rPr>
        <w:t xml:space="preserve"> “0.0” to “1.0”.</w:t>
      </w:r>
    </w:p>
    <w:p w14:paraId="4C72310D" w14:textId="0D4B436B" w:rsidR="00593FCF" w:rsidRPr="00362708" w:rsidRDefault="00035E18">
      <w:pPr>
        <w:pStyle w:val="Standard"/>
        <w:autoSpaceDE w:val="0"/>
        <w:jc w:val="both"/>
        <w:rPr>
          <w:lang w:val="en-US"/>
        </w:rPr>
      </w:pPr>
      <w:r w:rsidRPr="00362708">
        <w:rPr>
          <w:rFonts w:eastAsia="Calibri, Calibri" w:cs="Times New Roman"/>
          <w:color w:val="000000"/>
          <w:lang w:val="en-US"/>
        </w:rPr>
        <w:t xml:space="preserve">          </w:t>
      </w:r>
      <w:r w:rsidR="002A20F8">
        <w:rPr>
          <w:rFonts w:eastAsia="Calibri, Calibri" w:cs="Times New Roman"/>
          <w:color w:val="000000"/>
          <w:lang w:val="en-US"/>
        </w:rPr>
        <w:t>The q</w:t>
      </w:r>
      <w:r w:rsidR="002A20F8" w:rsidRPr="00362708">
        <w:rPr>
          <w:rFonts w:eastAsia="Calibri, Calibri" w:cs="Times New Roman"/>
          <w:color w:val="000000"/>
          <w:lang w:val="en-US"/>
        </w:rPr>
        <w:t xml:space="preserve">uality </w:t>
      </w:r>
      <w:r w:rsidRPr="00362708">
        <w:rPr>
          <w:rFonts w:eastAsia="Calibri, Calibri" w:cs="Times New Roman"/>
          <w:color w:val="000000"/>
          <w:lang w:val="en-US"/>
        </w:rPr>
        <w:t>layer includes flag values to indicate the quality of the corresponding NDVI values. The flag val</w:t>
      </w:r>
      <w:r w:rsidR="000629E7">
        <w:rPr>
          <w:rFonts w:eastAsia="Calibri, Calibri" w:cs="Times New Roman"/>
          <w:color w:val="000000"/>
          <w:lang w:val="en-US"/>
        </w:rPr>
        <w:t>ues are: 0—good, 1—cloudy, 2—bad data</w:t>
      </w:r>
      <w:r w:rsidRPr="00362708">
        <w:rPr>
          <w:rFonts w:eastAsia="Calibri, Calibri" w:cs="Times New Roman"/>
          <w:color w:val="000000"/>
          <w:lang w:val="en-US"/>
        </w:rPr>
        <w:t xml:space="preserve">, 3—negative reflectance, 4—snow, </w:t>
      </w:r>
      <w:r w:rsidR="003E6CF6">
        <w:rPr>
          <w:rFonts w:eastAsia="Calibri, Calibri" w:cs="Times New Roman"/>
          <w:color w:val="000000"/>
          <w:lang w:val="en-US"/>
        </w:rPr>
        <w:t xml:space="preserve">and </w:t>
      </w:r>
      <w:r w:rsidRPr="00362708">
        <w:rPr>
          <w:rFonts w:eastAsia="Calibri, Calibri" w:cs="Times New Roman"/>
          <w:color w:val="000000"/>
          <w:lang w:val="en-US"/>
        </w:rPr>
        <w:t>10—fill</w:t>
      </w:r>
      <w:r w:rsidR="000629E7">
        <w:rPr>
          <w:rFonts w:eastAsia="Calibri, Calibri" w:cs="Times New Roman"/>
          <w:color w:val="000000"/>
          <w:lang w:val="en-US"/>
        </w:rPr>
        <w:t xml:space="preserve"> value</w:t>
      </w:r>
      <w:r w:rsidRPr="00362708">
        <w:rPr>
          <w:rFonts w:eastAsia="Calibri, Calibri" w:cs="Times New Roman"/>
          <w:color w:val="000000"/>
          <w:lang w:val="en-US"/>
        </w:rPr>
        <w:t>.</w:t>
      </w:r>
      <w:r w:rsidR="00ED7290">
        <w:rPr>
          <w:rFonts w:eastAsia="Calibri, Calibri" w:cs="Times New Roman"/>
          <w:color w:val="000000"/>
          <w:lang w:val="en-US"/>
        </w:rPr>
        <w:t xml:space="preserve"> </w:t>
      </w:r>
      <w:r w:rsidR="002068E5">
        <w:rPr>
          <w:rFonts w:eastAsia="Calibri, Calibri" w:cs="Times New Roman"/>
          <w:color w:val="000000"/>
          <w:lang w:val="en-US"/>
        </w:rPr>
        <w:t>Quality</w:t>
      </w:r>
      <w:r w:rsidR="001F5DC4">
        <w:rPr>
          <w:rFonts w:eastAsia="Calibri, Calibri" w:cs="Times New Roman"/>
          <w:color w:val="000000"/>
          <w:lang w:val="en-US"/>
        </w:rPr>
        <w:t xml:space="preserve"> layer is critical for</w:t>
      </w:r>
      <w:r w:rsidR="002068E5">
        <w:rPr>
          <w:rFonts w:eastAsia="Calibri, Calibri" w:cs="Times New Roman"/>
          <w:color w:val="000000"/>
          <w:lang w:val="en-US"/>
        </w:rPr>
        <w:t xml:space="preserve"> calculation of NDVI metrics pixel</w:t>
      </w:r>
      <w:r w:rsidR="00CA4060">
        <w:rPr>
          <w:rFonts w:eastAsia="Calibri, Calibri" w:cs="Times New Roman"/>
          <w:color w:val="000000"/>
          <w:lang w:val="en-US"/>
        </w:rPr>
        <w:t>s</w:t>
      </w:r>
      <w:r w:rsidR="002068E5">
        <w:rPr>
          <w:rFonts w:eastAsia="Calibri, Calibri" w:cs="Times New Roman"/>
          <w:color w:val="000000"/>
          <w:lang w:val="en-US"/>
        </w:rPr>
        <w:t xml:space="preserve">. </w:t>
      </w:r>
      <w:r w:rsidR="00CA4060">
        <w:rPr>
          <w:rFonts w:eastAsia="Calibri, Calibri" w:cs="Times New Roman"/>
          <w:color w:val="000000"/>
          <w:lang w:val="en-US"/>
        </w:rPr>
        <w:t xml:space="preserve">In the time series </w:t>
      </w:r>
      <w:r w:rsidR="002068E5">
        <w:rPr>
          <w:rFonts w:eastAsia="Calibri, Calibri" w:cs="Times New Roman"/>
          <w:color w:val="000000"/>
          <w:lang w:val="en-US"/>
        </w:rPr>
        <w:t>of the pixel</w:t>
      </w:r>
      <w:r w:rsidR="00CA4060">
        <w:rPr>
          <w:rFonts w:eastAsia="Calibri, Calibri" w:cs="Times New Roman"/>
          <w:color w:val="000000"/>
          <w:lang w:val="en-US"/>
        </w:rPr>
        <w:t>s</w:t>
      </w:r>
      <w:r w:rsidR="002068E5">
        <w:rPr>
          <w:rFonts w:eastAsia="Calibri, Calibri" w:cs="Times New Roman"/>
          <w:color w:val="000000"/>
          <w:lang w:val="en-US"/>
        </w:rPr>
        <w:t xml:space="preserve">, </w:t>
      </w:r>
      <w:r w:rsidR="001F5DC4" w:rsidRPr="001F5DC4">
        <w:rPr>
          <w:rFonts w:eastAsia="Calibri, Calibri" w:cs="Times New Roman"/>
          <w:color w:val="000000"/>
          <w:lang w:val="en-US"/>
        </w:rPr>
        <w:t>only ‘good’ = 0 and ‘snow’ = 4 data are retained</w:t>
      </w:r>
      <w:r w:rsidR="002068E5">
        <w:rPr>
          <w:rFonts w:eastAsia="Calibri, Calibri" w:cs="Times New Roman"/>
          <w:color w:val="000000"/>
          <w:lang w:val="en-US"/>
        </w:rPr>
        <w:t>;</w:t>
      </w:r>
      <w:r w:rsidR="001F5DC4" w:rsidRPr="001F5DC4">
        <w:rPr>
          <w:rFonts w:eastAsia="Calibri, Calibri" w:cs="Times New Roman"/>
          <w:color w:val="000000"/>
          <w:lang w:val="en-US"/>
        </w:rPr>
        <w:t xml:space="preserve"> all other values are interpolated or replaced (e.g., Figs. 2.5 and 2.6).</w:t>
      </w:r>
    </w:p>
    <w:p w14:paraId="53D09DC2" w14:textId="77777777" w:rsidR="00593FCF" w:rsidRPr="00362708" w:rsidRDefault="00593FCF">
      <w:pPr>
        <w:pStyle w:val="Standard"/>
        <w:autoSpaceDE w:val="0"/>
        <w:jc w:val="both"/>
        <w:rPr>
          <w:lang w:val="en-US"/>
        </w:rPr>
      </w:pPr>
    </w:p>
    <w:p w14:paraId="0540F3BF" w14:textId="77777777" w:rsidR="00593FCF" w:rsidRPr="00025B43" w:rsidRDefault="000629E7">
      <w:pPr>
        <w:pStyle w:val="Standard"/>
        <w:autoSpaceDE w:val="0"/>
        <w:jc w:val="both"/>
        <w:rPr>
          <w:rFonts w:eastAsia="Calibri, Calibri" w:cs="Calibri, Calibri"/>
          <w:b/>
          <w:color w:val="000000"/>
          <w:lang w:val="en-US"/>
        </w:rPr>
      </w:pPr>
      <w:r w:rsidRPr="00025B43">
        <w:rPr>
          <w:rFonts w:eastAsia="Calibri, Calibri" w:cs="Calibri, Calibri"/>
          <w:b/>
          <w:color w:val="000000"/>
          <w:lang w:val="en-US"/>
        </w:rPr>
        <w:t xml:space="preserve">2.2 </w:t>
      </w:r>
      <w:r w:rsidR="0009083D" w:rsidRPr="00025B43">
        <w:rPr>
          <w:rFonts w:eastAsia="Calibri, Calibri" w:cs="Calibri, Calibri"/>
          <w:b/>
          <w:color w:val="000000"/>
          <w:lang w:val="en-US"/>
        </w:rPr>
        <w:t>NDVI Metrics</w:t>
      </w:r>
    </w:p>
    <w:p w14:paraId="27D398D1" w14:textId="77777777" w:rsidR="0009083D" w:rsidRDefault="0009083D">
      <w:pPr>
        <w:pStyle w:val="Standard"/>
        <w:autoSpaceDE w:val="0"/>
        <w:jc w:val="both"/>
        <w:rPr>
          <w:rFonts w:eastAsia="Calibri, Calibri" w:cs="Calibri, Calibri"/>
          <w:color w:val="000000"/>
          <w:lang w:val="en-US"/>
        </w:rPr>
      </w:pPr>
    </w:p>
    <w:p w14:paraId="7B9A46C4" w14:textId="6629A0C2" w:rsidR="00A244F1" w:rsidRDefault="0009083D">
      <w:pPr>
        <w:pStyle w:val="Standard"/>
        <w:autoSpaceDE w:val="0"/>
        <w:jc w:val="both"/>
        <w:rPr>
          <w:ins w:id="150" w:author="jiang" w:date="2012-11-13T16:25:00Z"/>
          <w:rFonts w:eastAsia="Calibri, Calibri" w:cs="Calibri, Calibri"/>
          <w:color w:val="000000"/>
          <w:lang w:val="en-US"/>
        </w:rPr>
      </w:pPr>
      <w:r>
        <w:rPr>
          <w:rFonts w:eastAsia="Calibri, Calibri" w:cs="Calibri, Calibri"/>
          <w:color w:val="000000"/>
          <w:lang w:val="en-US"/>
        </w:rPr>
        <w:tab/>
      </w:r>
      <w:r w:rsidR="003E6CF6">
        <w:rPr>
          <w:rFonts w:eastAsia="Calibri, Calibri" w:cs="Calibri, Calibri"/>
          <w:color w:val="000000"/>
          <w:lang w:val="en-US"/>
        </w:rPr>
        <w:t xml:space="preserve">The </w:t>
      </w:r>
      <w:r w:rsidR="00A244F1">
        <w:rPr>
          <w:rFonts w:eastAsia="Calibri, Calibri" w:cs="Calibri, Calibri"/>
          <w:color w:val="000000"/>
          <w:lang w:val="en-US"/>
        </w:rPr>
        <w:t xml:space="preserve">NDVI metrics algorithm </w:t>
      </w:r>
      <w:r w:rsidR="009D59F6">
        <w:rPr>
          <w:rFonts w:eastAsia="Calibri, Calibri" w:cs="Calibri, Calibri"/>
          <w:color w:val="000000"/>
          <w:lang w:val="en-US"/>
        </w:rPr>
        <w:t xml:space="preserve">was </w:t>
      </w:r>
      <w:r w:rsidR="00A244F1">
        <w:rPr>
          <w:rFonts w:eastAsia="Calibri, Calibri" w:cs="Calibri, Calibri"/>
          <w:color w:val="000000"/>
          <w:lang w:val="en-US"/>
        </w:rPr>
        <w:t xml:space="preserve">developed </w:t>
      </w:r>
      <w:r w:rsidR="009D59F6">
        <w:rPr>
          <w:rFonts w:eastAsia="Calibri, Calibri" w:cs="Calibri, Calibri"/>
          <w:color w:val="000000"/>
          <w:lang w:val="en-US"/>
        </w:rPr>
        <w:t xml:space="preserve">using the </w:t>
      </w:r>
      <w:r w:rsidR="00A244F1">
        <w:rPr>
          <w:rFonts w:eastAsia="Calibri, Calibri" w:cs="Calibri, Calibri"/>
          <w:color w:val="000000"/>
          <w:lang w:val="en-US"/>
        </w:rPr>
        <w:t xml:space="preserve">IDL </w:t>
      </w:r>
      <w:r w:rsidR="009D59F6">
        <w:rPr>
          <w:rFonts w:eastAsia="Calibri, Calibri" w:cs="Calibri, Calibri"/>
          <w:color w:val="000000"/>
          <w:lang w:val="en-US"/>
        </w:rPr>
        <w:t xml:space="preserve">programming </w:t>
      </w:r>
      <w:r w:rsidR="003E6CF6">
        <w:rPr>
          <w:rFonts w:eastAsia="Calibri, Calibri" w:cs="Calibri, Calibri"/>
          <w:color w:val="000000"/>
          <w:lang w:val="en-US"/>
        </w:rPr>
        <w:t>language</w:t>
      </w:r>
      <w:r w:rsidR="009D59F6">
        <w:rPr>
          <w:rFonts w:eastAsia="Calibri, Calibri" w:cs="Calibri, Calibri"/>
          <w:color w:val="000000"/>
          <w:lang w:val="en-US"/>
        </w:rPr>
        <w:t xml:space="preserve"> </w:t>
      </w:r>
      <w:r w:rsidR="00556EA5">
        <w:rPr>
          <w:rFonts w:eastAsia="Calibri, Calibri" w:cs="Calibri, Calibri"/>
          <w:color w:val="000000"/>
          <w:lang w:val="en-US"/>
        </w:rPr>
        <w:t xml:space="preserve">and ENVI software package (Both IDL and ENVI are products from </w:t>
      </w:r>
      <w:proofErr w:type="spellStart"/>
      <w:r w:rsidR="009D59F6">
        <w:rPr>
          <w:rFonts w:eastAsia="Calibri, Calibri" w:cs="Calibri, Calibri"/>
          <w:color w:val="000000"/>
          <w:lang w:val="en-US"/>
        </w:rPr>
        <w:t>Exelis</w:t>
      </w:r>
      <w:proofErr w:type="spellEnd"/>
      <w:r w:rsidR="009D59F6">
        <w:rPr>
          <w:rFonts w:eastAsia="Calibri, Calibri" w:cs="Calibri, Calibri"/>
          <w:color w:val="000000"/>
          <w:lang w:val="en-US"/>
        </w:rPr>
        <w:t xml:space="preserve"> Visual Information Systems, Boulder, Colorado, USA)</w:t>
      </w:r>
      <w:r w:rsidR="003E6CF6">
        <w:rPr>
          <w:rFonts w:eastAsia="Calibri, Calibri" w:cs="Calibri, Calibri"/>
          <w:color w:val="000000"/>
          <w:lang w:val="en-US"/>
        </w:rPr>
        <w:t>. The schema of the algorithm is illustrated</w:t>
      </w:r>
      <w:r w:rsidR="00A244F1">
        <w:rPr>
          <w:rFonts w:eastAsia="Calibri, Calibri" w:cs="Calibri, Calibri"/>
          <w:color w:val="000000"/>
          <w:lang w:val="en-US"/>
        </w:rPr>
        <w:t xml:space="preserve"> in Figure 2.2. </w:t>
      </w:r>
    </w:p>
    <w:p w14:paraId="660919CD" w14:textId="77777777" w:rsidR="00556EA5" w:rsidRDefault="00556EA5">
      <w:pPr>
        <w:pStyle w:val="Standard"/>
        <w:autoSpaceDE w:val="0"/>
        <w:jc w:val="both"/>
        <w:rPr>
          <w:ins w:id="151" w:author="jiang" w:date="2012-11-13T16:25:00Z"/>
          <w:rFonts w:eastAsia="Calibri, Calibri" w:cs="Calibri, Calibri"/>
          <w:color w:val="000000"/>
          <w:lang w:val="en-US"/>
        </w:rPr>
      </w:pPr>
    </w:p>
    <w:p w14:paraId="062FB9D3" w14:textId="77777777" w:rsidR="00556EA5" w:rsidRDefault="00556EA5">
      <w:pPr>
        <w:pStyle w:val="Standard"/>
        <w:autoSpaceDE w:val="0"/>
        <w:jc w:val="both"/>
        <w:rPr>
          <w:ins w:id="152" w:author="jiang" w:date="2012-11-13T16:25:00Z"/>
          <w:rFonts w:eastAsia="Calibri, Calibri" w:cs="Calibri, Calibri"/>
          <w:color w:val="000000"/>
          <w:lang w:val="en-US"/>
        </w:rPr>
      </w:pPr>
    </w:p>
    <w:p w14:paraId="6FF879CA" w14:textId="77777777" w:rsidR="00556EA5" w:rsidRDefault="00556EA5">
      <w:pPr>
        <w:pStyle w:val="Standard"/>
        <w:autoSpaceDE w:val="0"/>
        <w:jc w:val="both"/>
        <w:rPr>
          <w:ins w:id="153" w:author="jiang" w:date="2012-11-13T16:25:00Z"/>
          <w:rFonts w:eastAsia="Calibri, Calibri" w:cs="Calibri, Calibri"/>
          <w:color w:val="000000"/>
          <w:lang w:val="en-US"/>
        </w:rPr>
      </w:pPr>
    </w:p>
    <w:p w14:paraId="2A6525AF" w14:textId="77777777" w:rsidR="00556EA5" w:rsidRDefault="00556EA5">
      <w:pPr>
        <w:pStyle w:val="Standard"/>
        <w:autoSpaceDE w:val="0"/>
        <w:jc w:val="both"/>
        <w:rPr>
          <w:ins w:id="154" w:author="jiang" w:date="2012-11-13T16:25:00Z"/>
          <w:rFonts w:eastAsia="Calibri, Calibri" w:cs="Calibri, Calibri"/>
          <w:color w:val="000000"/>
          <w:lang w:val="en-US"/>
        </w:rPr>
      </w:pPr>
    </w:p>
    <w:p w14:paraId="05636240" w14:textId="77777777" w:rsidR="00556EA5" w:rsidRDefault="00556EA5">
      <w:pPr>
        <w:pStyle w:val="Standard"/>
        <w:autoSpaceDE w:val="0"/>
        <w:jc w:val="both"/>
        <w:rPr>
          <w:ins w:id="155" w:author="jiang" w:date="2012-11-13T16:25:00Z"/>
          <w:rFonts w:eastAsia="Calibri, Calibri" w:cs="Calibri, Calibri"/>
          <w:color w:val="000000"/>
          <w:lang w:val="en-US"/>
        </w:rPr>
      </w:pPr>
    </w:p>
    <w:p w14:paraId="50BCE327" w14:textId="77777777" w:rsidR="00556EA5" w:rsidRDefault="00556EA5">
      <w:pPr>
        <w:pStyle w:val="Standard"/>
        <w:autoSpaceDE w:val="0"/>
        <w:jc w:val="both"/>
        <w:rPr>
          <w:ins w:id="156" w:author="jiang" w:date="2012-11-13T16:25:00Z"/>
          <w:rFonts w:eastAsia="Calibri, Calibri" w:cs="Calibri, Calibri"/>
          <w:color w:val="000000"/>
          <w:lang w:val="en-US"/>
        </w:rPr>
      </w:pPr>
    </w:p>
    <w:p w14:paraId="796327F4" w14:textId="77777777" w:rsidR="00556EA5" w:rsidRDefault="00556EA5">
      <w:pPr>
        <w:pStyle w:val="Standard"/>
        <w:autoSpaceDE w:val="0"/>
        <w:jc w:val="both"/>
        <w:rPr>
          <w:ins w:id="157" w:author="jiang" w:date="2012-11-13T16:25:00Z"/>
          <w:rFonts w:eastAsia="Calibri, Calibri" w:cs="Calibri, Calibri"/>
          <w:color w:val="000000"/>
          <w:lang w:val="en-US"/>
        </w:rPr>
      </w:pPr>
    </w:p>
    <w:p w14:paraId="6C00C535" w14:textId="77777777" w:rsidR="00556EA5" w:rsidRDefault="00556EA5">
      <w:pPr>
        <w:pStyle w:val="Standard"/>
        <w:autoSpaceDE w:val="0"/>
        <w:jc w:val="both"/>
        <w:rPr>
          <w:ins w:id="158" w:author="jiang" w:date="2012-11-13T16:25:00Z"/>
          <w:rFonts w:eastAsia="Calibri, Calibri" w:cs="Calibri, Calibri"/>
          <w:color w:val="000000"/>
          <w:lang w:val="en-US"/>
        </w:rPr>
      </w:pPr>
    </w:p>
    <w:p w14:paraId="749A6EF9" w14:textId="77777777" w:rsidR="00556EA5" w:rsidRDefault="00556EA5">
      <w:pPr>
        <w:pStyle w:val="Standard"/>
        <w:autoSpaceDE w:val="0"/>
        <w:jc w:val="both"/>
        <w:rPr>
          <w:ins w:id="159" w:author="jiang" w:date="2012-11-13T16:25:00Z"/>
          <w:rFonts w:eastAsia="Calibri, Calibri" w:cs="Calibri, Calibri"/>
          <w:color w:val="000000"/>
          <w:lang w:val="en-US"/>
        </w:rPr>
      </w:pPr>
    </w:p>
    <w:p w14:paraId="63A035E0" w14:textId="77777777" w:rsidR="00556EA5" w:rsidRDefault="00556EA5">
      <w:pPr>
        <w:pStyle w:val="Standard"/>
        <w:autoSpaceDE w:val="0"/>
        <w:jc w:val="both"/>
        <w:rPr>
          <w:ins w:id="160" w:author="jiang" w:date="2012-11-13T16:25:00Z"/>
          <w:rFonts w:eastAsia="Calibri, Calibri" w:cs="Calibri, Calibri"/>
          <w:color w:val="000000"/>
          <w:lang w:val="en-US"/>
        </w:rPr>
      </w:pPr>
    </w:p>
    <w:p w14:paraId="143FB01D" w14:textId="77777777" w:rsidR="00556EA5" w:rsidRDefault="00556EA5">
      <w:pPr>
        <w:pStyle w:val="Standard"/>
        <w:autoSpaceDE w:val="0"/>
        <w:jc w:val="both"/>
        <w:rPr>
          <w:ins w:id="161" w:author="jiang" w:date="2012-11-13T16:25:00Z"/>
          <w:rFonts w:eastAsia="Calibri, Calibri" w:cs="Calibri, Calibri"/>
          <w:color w:val="000000"/>
          <w:lang w:val="en-US"/>
        </w:rPr>
      </w:pPr>
    </w:p>
    <w:p w14:paraId="6A5404ED" w14:textId="77777777" w:rsidR="00556EA5" w:rsidRDefault="00556EA5">
      <w:pPr>
        <w:pStyle w:val="Standard"/>
        <w:autoSpaceDE w:val="0"/>
        <w:jc w:val="both"/>
        <w:rPr>
          <w:ins w:id="162" w:author="jiang" w:date="2012-11-13T16:25:00Z"/>
          <w:rFonts w:eastAsia="Calibri, Calibri" w:cs="Calibri, Calibri"/>
          <w:color w:val="000000"/>
          <w:lang w:val="en-US"/>
        </w:rPr>
      </w:pPr>
    </w:p>
    <w:p w14:paraId="344DE15F" w14:textId="77777777" w:rsidR="00556EA5" w:rsidRDefault="00556EA5">
      <w:pPr>
        <w:pStyle w:val="Standard"/>
        <w:autoSpaceDE w:val="0"/>
        <w:jc w:val="both"/>
        <w:rPr>
          <w:ins w:id="163" w:author="jiang" w:date="2012-11-13T16:25:00Z"/>
          <w:rFonts w:eastAsia="Calibri, Calibri" w:cs="Calibri, Calibri"/>
          <w:color w:val="000000"/>
          <w:lang w:val="en-US"/>
        </w:rPr>
      </w:pPr>
    </w:p>
    <w:p w14:paraId="2ACBDB38" w14:textId="77777777" w:rsidR="00556EA5" w:rsidRDefault="00556EA5">
      <w:pPr>
        <w:pStyle w:val="Standard"/>
        <w:autoSpaceDE w:val="0"/>
        <w:jc w:val="both"/>
        <w:rPr>
          <w:ins w:id="164" w:author="jiang" w:date="2012-11-13T16:25:00Z"/>
          <w:rFonts w:eastAsia="Calibri, Calibri" w:cs="Calibri, Calibri"/>
          <w:color w:val="000000"/>
          <w:lang w:val="en-US"/>
        </w:rPr>
      </w:pPr>
    </w:p>
    <w:p w14:paraId="69A5C7C9" w14:textId="77777777" w:rsidR="00556EA5" w:rsidRDefault="00556EA5">
      <w:pPr>
        <w:pStyle w:val="Standard"/>
        <w:autoSpaceDE w:val="0"/>
        <w:jc w:val="both"/>
        <w:rPr>
          <w:ins w:id="165" w:author="jiang" w:date="2012-11-13T16:25:00Z"/>
          <w:rFonts w:eastAsia="Calibri, Calibri" w:cs="Calibri, Calibri"/>
          <w:color w:val="000000"/>
          <w:lang w:val="en-US"/>
        </w:rPr>
      </w:pPr>
    </w:p>
    <w:p w14:paraId="17EE5F0F" w14:textId="77777777" w:rsidR="00556EA5" w:rsidRDefault="00556EA5">
      <w:pPr>
        <w:pStyle w:val="Standard"/>
        <w:autoSpaceDE w:val="0"/>
        <w:jc w:val="both"/>
        <w:rPr>
          <w:ins w:id="166" w:author="jiang" w:date="2012-11-13T16:25:00Z"/>
          <w:rFonts w:eastAsia="Calibri, Calibri" w:cs="Calibri, Calibri"/>
          <w:color w:val="000000"/>
          <w:lang w:val="en-US"/>
        </w:rPr>
      </w:pPr>
    </w:p>
    <w:p w14:paraId="2EC191A6" w14:textId="77777777" w:rsidR="00556EA5" w:rsidRDefault="00556EA5">
      <w:pPr>
        <w:pStyle w:val="Standard"/>
        <w:autoSpaceDE w:val="0"/>
        <w:jc w:val="both"/>
        <w:rPr>
          <w:rFonts w:eastAsia="Calibri, Calibri" w:cs="Calibri, Calibri"/>
          <w:color w:val="000000"/>
          <w:lang w:val="en-US"/>
        </w:rPr>
      </w:pPr>
    </w:p>
    <w:p w14:paraId="6899B9EC" w14:textId="77777777" w:rsidR="00A244F1" w:rsidRDefault="00A244F1">
      <w:pPr>
        <w:pStyle w:val="Standard"/>
        <w:autoSpaceDE w:val="0"/>
        <w:jc w:val="both"/>
        <w:rPr>
          <w:rFonts w:eastAsia="Calibri, Calibri" w:cs="Calibri, Calibri"/>
          <w:color w:val="000000"/>
          <w:lang w:val="en-US"/>
        </w:rPr>
      </w:pPr>
    </w:p>
    <w:p w14:paraId="6C7E8226" w14:textId="77777777" w:rsidR="00593FCF" w:rsidRPr="00362708" w:rsidRDefault="00611801">
      <w:pPr>
        <w:pStyle w:val="Standard"/>
        <w:autoSpaceDE w:val="0"/>
        <w:jc w:val="both"/>
        <w:rPr>
          <w:lang w:val="en-US"/>
        </w:rPr>
      </w:pPr>
      <w:r>
        <w:rPr>
          <w:rFonts w:eastAsia="Calibri, Calibri" w:cs="Calibri, Calibri"/>
          <w:color w:val="000000"/>
          <w:lang w:val="en-US"/>
        </w:rPr>
        <w:t xml:space="preserve">   </w:t>
      </w:r>
    </w:p>
    <w:p w14:paraId="4C53EFD4" w14:textId="0D011D5E" w:rsidR="00593FCF" w:rsidRPr="00362708" w:rsidRDefault="006A1FDB">
      <w:pPr>
        <w:pStyle w:val="Standard"/>
        <w:autoSpaceDE w:val="0"/>
        <w:jc w:val="both"/>
        <w:rPr>
          <w:lang w:val="en-US"/>
        </w:rPr>
      </w:pPr>
      <w:r>
        <w:rPr>
          <w:noProof/>
          <w:lang w:val="en-US" w:eastAsia="zh-CN" w:bidi="ar-SA"/>
        </w:rPr>
        <mc:AlternateContent>
          <mc:Choice Requires="wps">
            <w:drawing>
              <wp:anchor distT="0" distB="0" distL="114300" distR="114300" simplePos="0" relativeHeight="251740672" behindDoc="0" locked="0" layoutInCell="1" allowOverlap="1" wp14:anchorId="7ED047FB" wp14:editId="4E2F1642">
                <wp:simplePos x="0" y="0"/>
                <wp:positionH relativeFrom="column">
                  <wp:posOffset>1819910</wp:posOffset>
                </wp:positionH>
                <wp:positionV relativeFrom="paragraph">
                  <wp:posOffset>151130</wp:posOffset>
                </wp:positionV>
                <wp:extent cx="2647946" cy="438153"/>
                <wp:effectExtent l="0" t="0" r="19685" b="19050"/>
                <wp:wrapNone/>
                <wp:docPr id="11" name="Flowchart: Preparation 13"/>
                <wp:cNvGraphicFramePr/>
                <a:graphic xmlns:a="http://schemas.openxmlformats.org/drawingml/2006/main">
                  <a:graphicData uri="http://schemas.microsoft.com/office/word/2010/wordprocessingShape">
                    <wps:wsp>
                      <wps:cNvSpPr/>
                      <wps:spPr>
                        <a:xfrm>
                          <a:off x="0" y="0"/>
                          <a:ext cx="2647946" cy="438153"/>
                        </a:xfrm>
                        <a:custGeom>
                          <a:avLst/>
                          <a:gdLst>
                            <a:gd name="f0" fmla="val w"/>
                            <a:gd name="f1" fmla="val h"/>
                            <a:gd name="f2" fmla="val 0"/>
                            <a:gd name="f3" fmla="val 10"/>
                            <a:gd name="f4" fmla="val 5"/>
                            <a:gd name="f5" fmla="val 2"/>
                            <a:gd name="f6" fmla="val 8"/>
                            <a:gd name="f7" fmla="*/ f0 1 10"/>
                            <a:gd name="f8" fmla="*/ f1 1 10"/>
                            <a:gd name="f9" fmla="val f2"/>
                            <a:gd name="f10" fmla="val f3"/>
                            <a:gd name="f11" fmla="+- f10 0 f9"/>
                            <a:gd name="f12" fmla="*/ f11 1 10"/>
                            <a:gd name="f13" fmla="*/ f11 1 5"/>
                            <a:gd name="f14" fmla="*/ f11 4 1"/>
                            <a:gd name="f15" fmla="*/ f14 1 5"/>
                            <a:gd name="f16" fmla="*/ f13 1 f12"/>
                            <a:gd name="f17" fmla="*/ f9 1 f12"/>
                            <a:gd name="f18" fmla="*/ f10 1 f12"/>
                            <a:gd name="f19" fmla="*/ f15 1 f12"/>
                            <a:gd name="f20" fmla="*/ f16 f7 1"/>
                            <a:gd name="f21" fmla="*/ f18 f8 1"/>
                            <a:gd name="f22" fmla="*/ f17 f8 1"/>
                            <a:gd name="f23" fmla="*/ f19 f7 1"/>
                          </a:gdLst>
                          <a:ahLst/>
                          <a:cxnLst>
                            <a:cxn ang="3cd4">
                              <a:pos x="hc" y="t"/>
                            </a:cxn>
                            <a:cxn ang="0">
                              <a:pos x="r" y="vc"/>
                            </a:cxn>
                            <a:cxn ang="cd4">
                              <a:pos x="hc" y="b"/>
                            </a:cxn>
                            <a:cxn ang="cd2">
                              <a:pos x="l" y="vc"/>
                            </a:cxn>
                          </a:cxnLst>
                          <a:rect l="f20" t="f22" r="f23" b="f21"/>
                          <a:pathLst>
                            <a:path w="10" h="10">
                              <a:moveTo>
                                <a:pt x="f2" y="f4"/>
                              </a:moveTo>
                              <a:lnTo>
                                <a:pt x="f5" y="f2"/>
                              </a:lnTo>
                              <a:lnTo>
                                <a:pt x="f6" y="f2"/>
                              </a:lnTo>
                              <a:lnTo>
                                <a:pt x="f3" y="f4"/>
                              </a:lnTo>
                              <a:lnTo>
                                <a:pt x="f6" y="f3"/>
                              </a:lnTo>
                              <a:lnTo>
                                <a:pt x="f5" y="f3"/>
                              </a:lnTo>
                              <a:close/>
                            </a:path>
                          </a:pathLst>
                        </a:custGeom>
                        <a:solidFill>
                          <a:srgbClr val="FFFFFF"/>
                        </a:solidFill>
                        <a:ln w="25402">
                          <a:solidFill>
                            <a:schemeClr val="accent6"/>
                          </a:solidFill>
                          <a:prstDash val="solid"/>
                        </a:ln>
                      </wps:spPr>
                      <wps:txbx>
                        <w:txbxContent>
                          <w:p w14:paraId="54C92297" w14:textId="77777777" w:rsidR="00B80D45" w:rsidRPr="000F7476" w:rsidRDefault="00B80D45">
                            <w:pPr>
                              <w:jc w:val="center"/>
                            </w:pPr>
                            <w:r w:rsidRPr="000F7476">
                              <w:t>NDVI and quality data</w:t>
                            </w:r>
                          </w:p>
                        </w:txbxContent>
                      </wps:txbx>
                      <wps:bodyPr vert="horz" wrap="square" lIns="91440" tIns="45720" rIns="91440" bIns="45720" anchor="ctr" anchorCtr="0" compatLnSpc="1"/>
                    </wps:wsp>
                  </a:graphicData>
                </a:graphic>
              </wp:anchor>
            </w:drawing>
          </mc:Choice>
          <mc:Fallback>
            <w:pict>
              <v:shape id="Flowchart: Preparation 13" o:spid="_x0000_s1030" style="position:absolute;left:0;text-align:left;margin-left:143.3pt;margin-top:11.9pt;width:208.5pt;height:34.5pt;z-index:251740672;visibility:visible;mso-wrap-style:square;mso-wrap-distance-left:9pt;mso-wrap-distance-top:0;mso-wrap-distance-right:9pt;mso-wrap-distance-bottom:0;mso-position-horizontal:absolute;mso-position-horizontal-relative:text;mso-position-vertical:absolute;mso-position-vertical-relative:text;v-text-anchor:middle" coordsize="10,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" adj="-11796480,,5400" path="m,5l2,,8,r2,5l8,10r-6,l,5xe" strokecolor="#f79646 [3209]" strokeweight=".70561mm">
                <v:stroke joinstyle="miter"/>
                <v:formulas/>
                <v:path arrowok="t" o:connecttype="custom" o:connectlocs="1323973,0;2647946,219077;1323973,438153;0,219077" o:connectangles="270,0,90,180" textboxrect="2,0,8,10"/>
                <v:textbox>
                  <w:txbxContent>
                    <w:p w14:paraId="54C92297" w14:textId="77777777" w:rsidR="00B80D45" w:rsidRPr="000F7476" w:rsidRDefault="00B80D45">
                      <w:pPr>
                        <w:jc w:val="center"/>
                      </w:pPr>
                      <w:r w:rsidRPr="000F7476">
                        <w:t>NDVI and quality data</w:t>
                      </w:r>
                    </w:p>
                  </w:txbxContent>
                </v:textbox>
              </v:shape>
            </w:pict>
          </mc:Fallback>
        </mc:AlternateContent>
      </w:r>
    </w:p>
    <w:p w14:paraId="4B2473F4" w14:textId="77777777" w:rsidR="00593FCF" w:rsidRPr="00362708" w:rsidRDefault="00593FCF">
      <w:pPr>
        <w:pStyle w:val="Standard"/>
        <w:autoSpaceDE w:val="0"/>
        <w:jc w:val="both"/>
        <w:rPr>
          <w:lang w:val="en-US"/>
        </w:rPr>
      </w:pPr>
    </w:p>
    <w:p w14:paraId="50812C9C" w14:textId="77777777" w:rsidR="00593FCF" w:rsidRPr="00362708" w:rsidRDefault="00593FCF">
      <w:pPr>
        <w:pStyle w:val="Standard"/>
        <w:autoSpaceDE w:val="0"/>
        <w:jc w:val="both"/>
        <w:rPr>
          <w:lang w:val="en-US"/>
        </w:rPr>
      </w:pPr>
    </w:p>
    <w:p w14:paraId="069935C4" w14:textId="69E044BB" w:rsidR="00593FCF" w:rsidRPr="00362708" w:rsidRDefault="006A1FDB">
      <w:pPr>
        <w:pStyle w:val="Standard"/>
        <w:autoSpaceDE w:val="0"/>
        <w:jc w:val="both"/>
        <w:rPr>
          <w:lang w:val="en-US"/>
        </w:rPr>
      </w:pPr>
      <w:r>
        <w:rPr>
          <w:noProof/>
          <w:lang w:val="en-US" w:eastAsia="zh-CN" w:bidi="ar-SA"/>
        </w:rPr>
        <mc:AlternateContent>
          <mc:Choice Requires="wpg">
            <w:drawing>
              <wp:anchor distT="0" distB="0" distL="114300" distR="114300" simplePos="0" relativeHeight="251757056" behindDoc="0" locked="0" layoutInCell="1" allowOverlap="1" wp14:anchorId="5BB9B351" wp14:editId="576F32EB">
                <wp:simplePos x="0" y="0"/>
                <wp:positionH relativeFrom="column">
                  <wp:posOffset>1651321</wp:posOffset>
                </wp:positionH>
                <wp:positionV relativeFrom="paragraph">
                  <wp:posOffset>65105</wp:posOffset>
                </wp:positionV>
                <wp:extent cx="2997200" cy="4000011"/>
                <wp:effectExtent l="0" t="0" r="12700" b="19685"/>
                <wp:wrapNone/>
                <wp:docPr id="59" name="Group 59"/>
                <wp:cNvGraphicFramePr/>
                <a:graphic xmlns:a="http://schemas.openxmlformats.org/drawingml/2006/main">
                  <a:graphicData uri="http://schemas.microsoft.com/office/word/2010/wordprocessingGroup">
                    <wpg:wgp>
                      <wpg:cNvGrpSpPr/>
                      <wpg:grpSpPr>
                        <a:xfrm>
                          <a:off x="0" y="0"/>
                          <a:ext cx="2997200" cy="4000011"/>
                          <a:chOff x="0" y="0"/>
                          <a:chExt cx="2997200" cy="4000011"/>
                        </a:xfrm>
                      </wpg:grpSpPr>
                      <wps:wsp>
                        <wps:cNvPr id="100" name="Flowchart: Terminator 100"/>
                        <wps:cNvSpPr/>
                        <wps:spPr>
                          <a:xfrm>
                            <a:off x="0" y="3587261"/>
                            <a:ext cx="2997200" cy="41275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5D81E6B4" w14:textId="77777777" w:rsidR="00B80D45" w:rsidRDefault="00B80D45" w:rsidP="000F7476">
                              <w:pPr>
                                <w:jc w:val="center"/>
                              </w:pPr>
                              <w:r>
                                <w:t>NDVI metrics and smoothed data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lowchart: Process 16"/>
                        <wps:cNvSpPr/>
                        <wps:spPr>
                          <a:xfrm>
                            <a:off x="200967" y="1899138"/>
                            <a:ext cx="2578736" cy="601976"/>
                          </a:xfrm>
                          <a:custGeom>
                            <a:avLst/>
                            <a:gdLst>
                              <a:gd name="f0" fmla="val w"/>
                              <a:gd name="f1" fmla="val h"/>
                              <a:gd name="f2" fmla="val 0"/>
                              <a:gd name="f3" fmla="val 1"/>
                              <a:gd name="f4" fmla="*/ f0 1 1"/>
                              <a:gd name="f5" fmla="*/ f1 1 1"/>
                              <a:gd name="f6" fmla="val f2"/>
                              <a:gd name="f7" fmla="val f3"/>
                              <a:gd name="f8" fmla="+- f7 0 f6"/>
                              <a:gd name="f9" fmla="val f8"/>
                              <a:gd name="f10" fmla="*/ f6 1 f9"/>
                              <a:gd name="f11" fmla="*/ f7 1 f9"/>
                              <a:gd name="f12" fmla="*/ f10 f4 1"/>
                              <a:gd name="f13" fmla="*/ f11 f4 1"/>
                              <a:gd name="f14" fmla="*/ f11 f5 1"/>
                              <a:gd name="f15" fmla="*/ f10 f5 1"/>
                            </a:gdLst>
                            <a:ahLst/>
                            <a:cxnLst>
                              <a:cxn ang="3cd4">
                                <a:pos x="hc" y="t"/>
                              </a:cxn>
                              <a:cxn ang="0">
                                <a:pos x="r" y="vc"/>
                              </a:cxn>
                              <a:cxn ang="cd4">
                                <a:pos x="hc" y="b"/>
                              </a:cxn>
                              <a:cxn ang="cd2">
                                <a:pos x="l" y="vc"/>
                              </a:cxn>
                            </a:cxnLst>
                            <a:rect l="f12" t="f15" r="f13" b="f14"/>
                            <a:pathLst>
                              <a:path w="1" h="1">
                                <a:moveTo>
                                  <a:pt x="f2" y="f2"/>
                                </a:moveTo>
                                <a:lnTo>
                                  <a:pt x="f3" y="f2"/>
                                </a:lnTo>
                                <a:lnTo>
                                  <a:pt x="f3" y="f3"/>
                                </a:lnTo>
                                <a:lnTo>
                                  <a:pt x="f2" y="f3"/>
                                </a:lnTo>
                                <a:close/>
                              </a:path>
                            </a:pathLst>
                          </a:custGeom>
                          <a:solidFill>
                            <a:srgbClr val="FFFFFF"/>
                          </a:solidFill>
                          <a:ln w="25402">
                            <a:solidFill>
                              <a:schemeClr val="accent6"/>
                            </a:solidFill>
                            <a:prstDash val="solid"/>
                          </a:ln>
                        </wps:spPr>
                        <wps:txbx>
                          <w:txbxContent>
                            <w:p w14:paraId="5DF1B0B7" w14:textId="77777777" w:rsidR="00B80D45" w:rsidRDefault="00B80D45">
                              <w:pPr>
                                <w:jc w:val="center"/>
                              </w:pPr>
                              <w:r>
                                <w:t>Smooth the interpolated data</w:t>
                              </w:r>
                            </w:p>
                          </w:txbxContent>
                        </wps:txbx>
                        <wps:bodyPr vert="horz" wrap="square" lIns="91440" tIns="45720" rIns="91440" bIns="45720" anchor="ctr" anchorCtr="0" compatLnSpc="1"/>
                      </wps:wsp>
                      <wps:wsp>
                        <wps:cNvPr id="19" name="Rectangle 17"/>
                        <wps:cNvSpPr/>
                        <wps:spPr>
                          <a:xfrm>
                            <a:off x="200967" y="2783393"/>
                            <a:ext cx="2616198" cy="523878"/>
                          </a:xfrm>
                          <a:prstGeom prst="rect">
                            <a:avLst/>
                          </a:prstGeom>
                          <a:solidFill>
                            <a:srgbClr val="FFFFFF"/>
                          </a:solidFill>
                          <a:ln w="25402">
                            <a:solidFill>
                              <a:schemeClr val="accent6"/>
                            </a:solidFill>
                            <a:prstDash val="solid"/>
                          </a:ln>
                        </wps:spPr>
                        <wps:txbx>
                          <w:txbxContent>
                            <w:p w14:paraId="78FF0959" w14:textId="77777777" w:rsidR="00B80D45" w:rsidRDefault="00B80D45">
                              <w:pPr>
                                <w:jc w:val="center"/>
                              </w:pPr>
                              <w:r>
                                <w:t>Calculate the metrics</w:t>
                              </w:r>
                            </w:p>
                          </w:txbxContent>
                        </wps:txbx>
                        <wps:bodyPr vert="horz" wrap="square" lIns="91440" tIns="45720" rIns="91440" bIns="45720" anchor="ctr" anchorCtr="0" compatLnSpc="1"/>
                      </wps:wsp>
                      <wps:wsp>
                        <wps:cNvPr id="13" name="Flowchart: Process 14"/>
                        <wps:cNvSpPr/>
                        <wps:spPr>
                          <a:xfrm>
                            <a:off x="241160" y="301450"/>
                            <a:ext cx="2578736" cy="516892"/>
                          </a:xfrm>
                          <a:custGeom>
                            <a:avLst/>
                            <a:gdLst>
                              <a:gd name="f0" fmla="val w"/>
                              <a:gd name="f1" fmla="val h"/>
                              <a:gd name="f2" fmla="val 0"/>
                              <a:gd name="f3" fmla="val 1"/>
                              <a:gd name="f4" fmla="*/ f0 1 1"/>
                              <a:gd name="f5" fmla="*/ f1 1 1"/>
                              <a:gd name="f6" fmla="val f2"/>
                              <a:gd name="f7" fmla="val f3"/>
                              <a:gd name="f8" fmla="+- f7 0 f6"/>
                              <a:gd name="f9" fmla="val f8"/>
                              <a:gd name="f10" fmla="*/ f6 1 f9"/>
                              <a:gd name="f11" fmla="*/ f7 1 f9"/>
                              <a:gd name="f12" fmla="*/ f10 f4 1"/>
                              <a:gd name="f13" fmla="*/ f11 f4 1"/>
                              <a:gd name="f14" fmla="*/ f11 f5 1"/>
                              <a:gd name="f15" fmla="*/ f10 f5 1"/>
                            </a:gdLst>
                            <a:ahLst/>
                            <a:cxnLst>
                              <a:cxn ang="3cd4">
                                <a:pos x="hc" y="t"/>
                              </a:cxn>
                              <a:cxn ang="0">
                                <a:pos x="r" y="vc"/>
                              </a:cxn>
                              <a:cxn ang="cd4">
                                <a:pos x="hc" y="b"/>
                              </a:cxn>
                              <a:cxn ang="cd2">
                                <a:pos x="l" y="vc"/>
                              </a:cxn>
                            </a:cxnLst>
                            <a:rect l="f12" t="f15" r="f13" b="f14"/>
                            <a:pathLst>
                              <a:path w="1" h="1">
                                <a:moveTo>
                                  <a:pt x="f2" y="f2"/>
                                </a:moveTo>
                                <a:lnTo>
                                  <a:pt x="f3" y="f2"/>
                                </a:lnTo>
                                <a:lnTo>
                                  <a:pt x="f3" y="f3"/>
                                </a:lnTo>
                                <a:lnTo>
                                  <a:pt x="f2" y="f3"/>
                                </a:lnTo>
                                <a:close/>
                              </a:path>
                            </a:pathLst>
                          </a:custGeom>
                          <a:solidFill>
                            <a:srgbClr val="FFFFFF"/>
                          </a:solidFill>
                          <a:ln w="25402">
                            <a:solidFill>
                              <a:schemeClr val="accent6"/>
                            </a:solidFill>
                            <a:prstDash val="solid"/>
                          </a:ln>
                        </wps:spPr>
                        <wps:txbx>
                          <w:txbxContent>
                            <w:p w14:paraId="2C965B06" w14:textId="77777777" w:rsidR="00B80D45" w:rsidRDefault="00B80D45">
                              <w:pPr>
                                <w:jc w:val="center"/>
                              </w:pPr>
                              <w:r>
                                <w:t>Stack the NDVI and quality data</w:t>
                              </w:r>
                            </w:p>
                          </w:txbxContent>
                        </wps:txbx>
                        <wps:bodyPr vert="horz" wrap="square" lIns="91440" tIns="45720" rIns="91440" bIns="45720" anchor="ctr" anchorCtr="0" compatLnSpc="1"/>
                      </wps:wsp>
                      <wps:wsp>
                        <wps:cNvPr id="95" name="Straight Arrow Connector 95"/>
                        <wps:cNvCnPr/>
                        <wps:spPr>
                          <a:xfrm>
                            <a:off x="1467059"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a:off x="1467059" y="813916"/>
                            <a:ext cx="0" cy="2705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a:off x="1467059" y="1657978"/>
                            <a:ext cx="0" cy="2470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a:off x="1467059" y="2502040"/>
                            <a:ext cx="0" cy="2749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9" name="Straight Arrow Connector 99"/>
                        <wps:cNvCnPr/>
                        <wps:spPr>
                          <a:xfrm>
                            <a:off x="1467059" y="3305908"/>
                            <a:ext cx="0" cy="279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Flowchart: Process 15"/>
                        <wps:cNvSpPr/>
                        <wps:spPr>
                          <a:xfrm>
                            <a:off x="200967" y="1095270"/>
                            <a:ext cx="2578736" cy="566415"/>
                          </a:xfrm>
                          <a:custGeom>
                            <a:avLst/>
                            <a:gdLst>
                              <a:gd name="f0" fmla="val w"/>
                              <a:gd name="f1" fmla="val h"/>
                              <a:gd name="f2" fmla="val 0"/>
                              <a:gd name="f3" fmla="val 1"/>
                              <a:gd name="f4" fmla="*/ f0 1 1"/>
                              <a:gd name="f5" fmla="*/ f1 1 1"/>
                              <a:gd name="f6" fmla="val f2"/>
                              <a:gd name="f7" fmla="val f3"/>
                              <a:gd name="f8" fmla="+- f7 0 f6"/>
                              <a:gd name="f9" fmla="val f8"/>
                              <a:gd name="f10" fmla="*/ f6 1 f9"/>
                              <a:gd name="f11" fmla="*/ f7 1 f9"/>
                              <a:gd name="f12" fmla="*/ f10 f4 1"/>
                              <a:gd name="f13" fmla="*/ f11 f4 1"/>
                              <a:gd name="f14" fmla="*/ f11 f5 1"/>
                              <a:gd name="f15" fmla="*/ f10 f5 1"/>
                            </a:gdLst>
                            <a:ahLst/>
                            <a:cxnLst>
                              <a:cxn ang="3cd4">
                                <a:pos x="hc" y="t"/>
                              </a:cxn>
                              <a:cxn ang="0">
                                <a:pos x="r" y="vc"/>
                              </a:cxn>
                              <a:cxn ang="cd4">
                                <a:pos x="hc" y="b"/>
                              </a:cxn>
                              <a:cxn ang="cd2">
                                <a:pos x="l" y="vc"/>
                              </a:cxn>
                            </a:cxnLst>
                            <a:rect l="f12" t="f15" r="f13" b="f14"/>
                            <a:pathLst>
                              <a:path w="1" h="1">
                                <a:moveTo>
                                  <a:pt x="f2" y="f2"/>
                                </a:moveTo>
                                <a:lnTo>
                                  <a:pt x="f3" y="f2"/>
                                </a:lnTo>
                                <a:lnTo>
                                  <a:pt x="f3" y="f3"/>
                                </a:lnTo>
                                <a:lnTo>
                                  <a:pt x="f2" y="f3"/>
                                </a:lnTo>
                                <a:close/>
                              </a:path>
                            </a:pathLst>
                          </a:custGeom>
                          <a:solidFill>
                            <a:srgbClr val="FFFFFF"/>
                          </a:solidFill>
                          <a:ln w="25402">
                            <a:solidFill>
                              <a:schemeClr val="accent6"/>
                            </a:solidFill>
                            <a:prstDash val="solid"/>
                          </a:ln>
                        </wps:spPr>
                        <wps:txbx>
                          <w:txbxContent>
                            <w:p w14:paraId="5181F9E0" w14:textId="77777777" w:rsidR="00B80D45" w:rsidRDefault="00B80D45">
                              <w:pPr>
                                <w:jc w:val="center"/>
                              </w:pPr>
                              <w:r>
                                <w:t>Interpolate the stacked data</w:t>
                              </w:r>
                            </w:p>
                          </w:txbxContent>
                        </wps:txbx>
                        <wps:bodyPr vert="horz" wrap="square" lIns="91440" tIns="45720" rIns="91440" bIns="45720" anchor="ctr" anchorCtr="0" compatLnSpc="1"/>
                      </wps:wsp>
                    </wpg:wgp>
                  </a:graphicData>
                </a:graphic>
              </wp:anchor>
            </w:drawing>
          </mc:Choice>
          <mc:Fallback>
            <w:pict>
              <v:group id="Group 59" o:spid="_x0000_s1031" style="position:absolute;left:0;text-align:left;margin-left:130.05pt;margin-top:5.15pt;width:236pt;height:314.95pt;z-index:251757056" coordsize="29972,4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">
                <v:shapetype id="_x0000_t116" coordsize="21600,21600" o:spt="116" path="m3475,qx,10800,3475,21600l18125,21600qx21600,10800,18125,xe">
                  <v:stroke joinstyle="miter"/>
                  <v:path gradientshapeok="t" o:connecttype="rect" textboxrect="1018,3163,20582,18437"/>
                </v:shapetype>
                <v:shape id="Flowchart: Terminator 100" o:spid="_x0000_s1032" type="#_x0000_t116" style="position:absolute;top:35872;width:29972;height:4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H5cQA&#10;AADcAAAADwAAAGRycy9kb3ducmV2LnhtbESPQYvCQAyF78L+hyEL3nSqB5Guo6jo4oIXtew5dGJb&#10;7GS6nVHr/npzELwlvJf3vswWnavVjdpQeTYwGiagiHNvKy4MZKftYAoqRGSLtWcy8KAAi/lHb4ap&#10;9Xc+0O0YCyUhHFI0UMbYpFqHvCSHYegbYtHOvnUYZW0LbVu8S7ir9ThJJtphxdJQYkPrkvLL8eoM&#10;/OjNalxft9nf5XvdbSb/09/Hfm9M/7NbfoGK1MW3+XW9s4KfCL48IxPo+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lx+XEAAAA3AAAAA8AAAAAAAAAAAAAAAAAmAIAAGRycy9k&#10;b3ducmV2LnhtbFBLBQYAAAAABAAEAPUAAACJAwAAAAA=&#10;" fillcolor="white [3201]" strokecolor="#f79646 [3209]" strokeweight="2pt">
                  <v:textbox>
                    <w:txbxContent>
                      <w:p w14:paraId="5D81E6B4" w14:textId="77777777" w:rsidR="00B80D45" w:rsidRDefault="00B80D45" w:rsidP="000F7476">
                        <w:pPr>
                          <w:jc w:val="center"/>
                        </w:pPr>
                        <w:r>
                          <w:t>NDVI metrics and smoothed data files</w:t>
                        </w:r>
                      </w:p>
                    </w:txbxContent>
                  </v:textbox>
                </v:shape>
                <v:shape id="Flowchart: Process 16" o:spid="_x0000_s1033" style="position:absolute;left:2009;top:18991;width:25788;height:6020;visibility:visible;mso-wrap-style:square;v-text-anchor:middle" coordsize="1,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wqcIA&#10;AADbAAAADwAAAGRycy9kb3ducmV2LnhtbERPTWvCQBC9C/6HZQq96aY92JpmI0Gq9NAWjD14HLJj&#10;Es3Oht1Vk3/fLRS8zeN9TrYaTCeu5HxrWcHTPAFBXFndcq3gZ7+ZvYLwAVljZ5kUjORhlU8nGaba&#10;3nhH1zLUIoawT1FBE0KfSumrhgz6ue2JI3e0zmCI0NVSO7zFcNPJ5yRZSIMtx4YGe1o3VJ3Li1Fg&#10;Dt/jeDgtP8/+6x25LtxuWzilHh+G4g1EoCHcxf/uDx3nv8DfL/EA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EfCpwgAAANsAAAAPAAAAAAAAAAAAAAAAAJgCAABkcnMvZG93&#10;bnJldi54bWxQSwUGAAAAAAQABAD1AAAAhwMAAAAA&#10;" adj="-11796480,,5400" path="m,l1,r,1l,1,,xe" strokecolor="#f79646 [3209]" strokeweight=".70561mm">
                  <v:stroke joinstyle="miter"/>
                  <v:formulas/>
                  <v:path arrowok="t" o:connecttype="custom" o:connectlocs="1289368,0;2578736,300988;1289368,601976;0,300988" o:connectangles="270,0,90,180" textboxrect="0,0,1,1"/>
                  <v:textbox>
                    <w:txbxContent>
                      <w:p w14:paraId="5DF1B0B7" w14:textId="77777777" w:rsidR="00B80D45" w:rsidRDefault="00B80D45">
                        <w:pPr>
                          <w:jc w:val="center"/>
                        </w:pPr>
                        <w:r>
                          <w:t>Smooth the interpolated data</w:t>
                        </w:r>
                      </w:p>
                    </w:txbxContent>
                  </v:textbox>
                </v:shape>
                <v:rect id="Rectangle 17" o:spid="_x0000_s1034" style="position:absolute;left:2009;top:27833;width:26162;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8DMAA&#10;AADbAAAADwAAAGRycy9kb3ducmV2LnhtbERPS4vCMBC+L/gfwgje1tQHq1ajFEFWZC8+Lt6GZmxL&#10;m0lporb/fiMI3ubje85q05pKPKhxhWUFo2EEgji1uuBMweW8+56DcB5ZY2WZFHTkYLPufa0w1vbJ&#10;R3qcfCZCCLsYFeTe17GULs3JoBvamjhwN9sY9AE2mdQNPkO4qeQ4in6kwYJDQ441bXNKy9PdKNB8&#10;XXR/s9FUduVvObkdErxGiVKDfpssQXhq/Uf8du91mL+A1y/h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8DMAAAADbAAAADwAAAAAAAAAAAAAAAACYAgAAZHJzL2Rvd25y&#10;ZXYueG1sUEsFBgAAAAAEAAQA9QAAAIUDAAAAAA==&#10;" strokecolor="#f79646 [3209]" strokeweight=".70561mm">
                  <v:textbox>
                    <w:txbxContent>
                      <w:p w14:paraId="78FF0959" w14:textId="77777777" w:rsidR="00B80D45" w:rsidRDefault="00B80D45">
                        <w:pPr>
                          <w:jc w:val="center"/>
                        </w:pPr>
                        <w:r>
                          <w:t>Calculate the metrics</w:t>
                        </w:r>
                      </w:p>
                    </w:txbxContent>
                  </v:textbox>
                </v:rect>
                <v:shape id="Flowchart: Process 14" o:spid="_x0000_s1035" style="position:absolute;left:2411;top:3014;width:25787;height:5169;visibility:visible;mso-wrap-style:square;v-text-anchor:middle" coordsize="1,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r2qsIA&#10;AADbAAAADwAAAGRycy9kb3ducmV2LnhtbERPTWvCQBC9C/6HZQq96aYVSk2zkSBVemgLxh48Dtkx&#10;iWZnw+6qyb/vFgre5vE+J1sNphNXcr61rOBpnoAgrqxuuVbws9/MXkH4gKyxs0wKRvKwyqeTDFNt&#10;b7yjaxlqEUPYp6igCaFPpfRVQwb93PbEkTtaZzBE6GqpHd5iuOnkc5K8SIMtx4YGe1o3VJ3Li1Fg&#10;Dt/jeDgtP8/+6x25LtxuWzilHh+G4g1EoCHcxf/uDx3nL+Dvl3i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KvaqwgAAANsAAAAPAAAAAAAAAAAAAAAAAJgCAABkcnMvZG93&#10;bnJldi54bWxQSwUGAAAAAAQABAD1AAAAhwMAAAAA&#10;" adj="-11796480,,5400" path="m,l1,r,1l,1,,xe" strokecolor="#f79646 [3209]" strokeweight=".70561mm">
                  <v:stroke joinstyle="miter"/>
                  <v:formulas/>
                  <v:path arrowok="t" o:connecttype="custom" o:connectlocs="1289368,0;2578736,258446;1289368,516892;0,258446" o:connectangles="270,0,90,180" textboxrect="0,0,1,1"/>
                  <v:textbox>
                    <w:txbxContent>
                      <w:p w14:paraId="2C965B06" w14:textId="77777777" w:rsidR="00B80D45" w:rsidRDefault="00B80D45">
                        <w:pPr>
                          <w:jc w:val="center"/>
                        </w:pPr>
                        <w:r>
                          <w:t>Stack the NDVI and quality data</w:t>
                        </w:r>
                      </w:p>
                    </w:txbxContent>
                  </v:textbox>
                </v:shape>
                <v:shape id="Straight Arrow Connector 95" o:spid="_x0000_s1036" type="#_x0000_t32" style="position:absolute;left:14670;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Straight Arrow Connector 96" o:spid="_x0000_s1037" type="#_x0000_t32" style="position:absolute;left:14670;top:8139;width:0;height:27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58Y8QAAADbAAAADwAAAGRycy9kb3ducmV2LnhtbESPQWuDQBSE74H+h+UVckvWNhiszUZE&#10;kPaaNIX29uq+qNR9K+5q7L/PBgI9DjPzDbPLZtOJiQbXWlbwtI5AEFdWt1wrOH2UqwSE88gaO8uk&#10;4I8cZPuHxQ5TbS98oOnoaxEg7FJU0Hjfp1K6qiGDbm174uCd7WDQBznUUg94CXDTyeco2kqDLYeF&#10;BnsqGqp+j6NRsDn/zG+Jz2VSftliHOM4/iy/lVo+zvkrCE+z/w/f2+9awcsW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LnxjxAAAANsAAAAPAAAAAAAAAAAA&#10;AAAAAKECAABkcnMvZG93bnJldi54bWxQSwUGAAAAAAQABAD5AAAAkgMAAAAA&#10;" strokecolor="#4579b8 [3044]">
                  <v:stroke endarrow="open"/>
                </v:shape>
                <v:shape id="Straight Arrow Connector 97" o:spid="_x0000_s1038" type="#_x0000_t32" style="position:absolute;left:14670;top:16579;width:0;height:2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Straight Arrow Connector 98" o:spid="_x0000_s1039" type="#_x0000_t32" style="position:absolute;left:14670;top:25020;width:0;height: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1NisEAAADbAAAADwAAAGRycy9kb3ducmV2LnhtbERPy0rDQBTdC/7DcIXuzERLJKaZhFII&#10;um2toLvbzM0DM3dCZtLGv+8sCl0ezjsvFzOIM02ut6zgJYpBENdW99wqOH5VzykI55E1DpZJwT85&#10;KIvHhxwzbS+8p/PBtyKEsMtQQef9mEnp6o4MusiOxIFr7GTQBzi1Uk94CeFmkK9x/CYN9hwaOhxp&#10;11H9d5iNgnVzWj5Sv5Vp9WN385wkyXf1q9TqadluQHha/F18c39qBe9hbPgSfoAsr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U2KwQAAANsAAAAPAAAAAAAAAAAAAAAA&#10;AKECAABkcnMvZG93bnJldi54bWxQSwUGAAAAAAQABAD5AAAAjwMAAAAA&#10;" strokecolor="#4579b8 [3044]">
                  <v:stroke endarrow="open"/>
                </v:shape>
                <v:shape id="Straight Arrow Connector 99" o:spid="_x0000_s1040" type="#_x0000_t32" style="position:absolute;left:14670;top:33059;width:0;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Flowchart: Process 15" o:spid="_x0000_s1041" style="position:absolute;left:2009;top:10952;width:25788;height:5664;visibility:visible;mso-wrap-style:square;v-text-anchor:middle" coordsize="1,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RcIA&#10;AADbAAAADwAAAGRycy9kb3ducmV2LnhtbERPTWvCQBC9C/6HZQq96aYFS02zkSBVemgLxh48Dtkx&#10;iWZnw+6qyb/vFgre5vE+J1sNphNXcr61rOBpnoAgrqxuuVbws9/MXkH4gKyxs0wKRvKwyqeTDFNt&#10;b7yjaxlqEUPYp6igCaFPpfRVQwb93PbEkTtaZzBE6GqpHd5iuOnkc5K8SIMtx4YGe1o3VJ3Li1Fg&#10;Dt/jeDgtP8/+6x25LtxuWzilHh+G4g1EoCHcxf/uDx3nL+Dvl3i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j8tFwgAAANsAAAAPAAAAAAAAAAAAAAAAAJgCAABkcnMvZG93&#10;bnJldi54bWxQSwUGAAAAAAQABAD1AAAAhwMAAAAA&#10;" adj="-11796480,,5400" path="m,l1,r,1l,1,,xe" strokecolor="#f79646 [3209]" strokeweight=".70561mm">
                  <v:stroke joinstyle="miter"/>
                  <v:formulas/>
                  <v:path arrowok="t" o:connecttype="custom" o:connectlocs="1289368,0;2578736,283208;1289368,566415;0,283208" o:connectangles="270,0,90,180" textboxrect="0,0,1,1"/>
                  <v:textbox>
                    <w:txbxContent>
                      <w:p w14:paraId="5181F9E0" w14:textId="77777777" w:rsidR="00B80D45" w:rsidRDefault="00B80D45">
                        <w:pPr>
                          <w:jc w:val="center"/>
                        </w:pPr>
                        <w:r>
                          <w:t>Interpolate the stacked data</w:t>
                        </w:r>
                      </w:p>
                    </w:txbxContent>
                  </v:textbox>
                </v:shape>
              </v:group>
            </w:pict>
          </mc:Fallback>
        </mc:AlternateContent>
      </w:r>
    </w:p>
    <w:p w14:paraId="3EB0528E" w14:textId="77777777" w:rsidR="00593FCF" w:rsidRPr="00362708" w:rsidRDefault="00593FCF">
      <w:pPr>
        <w:pStyle w:val="Standard"/>
        <w:autoSpaceDE w:val="0"/>
        <w:jc w:val="both"/>
        <w:rPr>
          <w:lang w:val="en-US"/>
        </w:rPr>
      </w:pPr>
    </w:p>
    <w:p w14:paraId="0D5BEDD3" w14:textId="4C5EFDA9" w:rsidR="00593FCF" w:rsidRPr="00362708" w:rsidRDefault="00593FCF">
      <w:pPr>
        <w:pStyle w:val="Standard"/>
        <w:autoSpaceDE w:val="0"/>
        <w:jc w:val="both"/>
        <w:rPr>
          <w:lang w:val="en-US"/>
        </w:rPr>
      </w:pPr>
    </w:p>
    <w:p w14:paraId="1ABF8222" w14:textId="77777777" w:rsidR="00593FCF" w:rsidRPr="00362708" w:rsidRDefault="00593FCF">
      <w:pPr>
        <w:pStyle w:val="Standard"/>
        <w:autoSpaceDE w:val="0"/>
        <w:jc w:val="both"/>
        <w:rPr>
          <w:lang w:val="en-US"/>
        </w:rPr>
      </w:pPr>
    </w:p>
    <w:p w14:paraId="3FF01AF5" w14:textId="77777777" w:rsidR="00593FCF" w:rsidRPr="00362708" w:rsidRDefault="00593FCF">
      <w:pPr>
        <w:pStyle w:val="Standard"/>
        <w:autoSpaceDE w:val="0"/>
        <w:jc w:val="both"/>
        <w:rPr>
          <w:lang w:val="en-US"/>
        </w:rPr>
      </w:pPr>
    </w:p>
    <w:p w14:paraId="79470337" w14:textId="3F64DFED" w:rsidR="00593FCF" w:rsidRPr="00362708" w:rsidRDefault="00593FCF">
      <w:pPr>
        <w:pStyle w:val="Standard"/>
        <w:autoSpaceDE w:val="0"/>
        <w:jc w:val="both"/>
        <w:rPr>
          <w:lang w:val="en-US"/>
        </w:rPr>
      </w:pPr>
    </w:p>
    <w:p w14:paraId="3453497F" w14:textId="49D9DB09" w:rsidR="00593FCF" w:rsidRPr="00362708" w:rsidRDefault="00593FCF">
      <w:pPr>
        <w:pStyle w:val="Standard"/>
        <w:autoSpaceDE w:val="0"/>
        <w:jc w:val="both"/>
        <w:rPr>
          <w:lang w:val="en-US"/>
        </w:rPr>
      </w:pPr>
    </w:p>
    <w:p w14:paraId="7A3751FE" w14:textId="77777777" w:rsidR="00593FCF" w:rsidRPr="00362708" w:rsidRDefault="00035E18">
      <w:pPr>
        <w:pStyle w:val="Standard"/>
        <w:autoSpaceDE w:val="0"/>
        <w:jc w:val="both"/>
        <w:rPr>
          <w:lang w:val="en-US"/>
        </w:rPr>
      </w:pPr>
      <w:r w:rsidRPr="00362708">
        <w:rPr>
          <w:lang w:val="en-US"/>
        </w:rPr>
        <w:t xml:space="preserve"> </w:t>
      </w:r>
    </w:p>
    <w:p w14:paraId="37517AB4" w14:textId="77777777" w:rsidR="00593FCF" w:rsidRPr="00362708" w:rsidRDefault="00593FCF">
      <w:pPr>
        <w:pStyle w:val="Standard"/>
        <w:autoSpaceDE w:val="0"/>
        <w:jc w:val="both"/>
        <w:rPr>
          <w:lang w:val="en-US"/>
        </w:rPr>
      </w:pPr>
    </w:p>
    <w:p w14:paraId="4BDD27ED" w14:textId="7A2E6188" w:rsidR="00593FCF" w:rsidRPr="00362708" w:rsidRDefault="00593FCF">
      <w:pPr>
        <w:pStyle w:val="Standard"/>
        <w:autoSpaceDE w:val="0"/>
        <w:jc w:val="both"/>
        <w:rPr>
          <w:lang w:val="en-US"/>
        </w:rPr>
      </w:pPr>
    </w:p>
    <w:p w14:paraId="7E519572" w14:textId="77777777" w:rsidR="00593FCF" w:rsidRPr="00362708" w:rsidRDefault="00593FCF">
      <w:pPr>
        <w:pStyle w:val="Standard"/>
        <w:autoSpaceDE w:val="0"/>
        <w:jc w:val="both"/>
        <w:rPr>
          <w:lang w:val="en-US"/>
        </w:rPr>
      </w:pPr>
    </w:p>
    <w:p w14:paraId="1ADF3B44" w14:textId="6BBC650A" w:rsidR="00593FCF" w:rsidRPr="00362708" w:rsidRDefault="00593FCF">
      <w:pPr>
        <w:pStyle w:val="Standard"/>
        <w:autoSpaceDE w:val="0"/>
        <w:jc w:val="both"/>
        <w:rPr>
          <w:lang w:val="en-US"/>
        </w:rPr>
      </w:pPr>
    </w:p>
    <w:p w14:paraId="00F15522" w14:textId="77777777" w:rsidR="00593FCF" w:rsidRPr="00362708" w:rsidRDefault="00593FCF">
      <w:pPr>
        <w:pStyle w:val="Standard"/>
        <w:autoSpaceDE w:val="0"/>
        <w:jc w:val="both"/>
        <w:rPr>
          <w:lang w:val="en-US"/>
        </w:rPr>
      </w:pPr>
    </w:p>
    <w:p w14:paraId="455B9A05" w14:textId="77777777" w:rsidR="00593FCF" w:rsidRPr="00362708" w:rsidRDefault="00593FCF">
      <w:pPr>
        <w:pStyle w:val="Standard"/>
        <w:autoSpaceDE w:val="0"/>
        <w:jc w:val="both"/>
        <w:rPr>
          <w:lang w:val="en-US"/>
        </w:rPr>
      </w:pPr>
    </w:p>
    <w:p w14:paraId="66309326" w14:textId="23940DB8" w:rsidR="00593FCF" w:rsidRPr="00362708" w:rsidRDefault="00593FCF">
      <w:pPr>
        <w:pStyle w:val="Standard"/>
        <w:autoSpaceDE w:val="0"/>
        <w:jc w:val="both"/>
        <w:rPr>
          <w:lang w:val="en-US"/>
        </w:rPr>
      </w:pPr>
    </w:p>
    <w:p w14:paraId="7089FC3B" w14:textId="77777777" w:rsidR="00593FCF" w:rsidRPr="00362708" w:rsidRDefault="00593FCF">
      <w:pPr>
        <w:pStyle w:val="Standard"/>
        <w:autoSpaceDE w:val="0"/>
        <w:jc w:val="both"/>
        <w:rPr>
          <w:lang w:val="en-US"/>
        </w:rPr>
      </w:pPr>
    </w:p>
    <w:p w14:paraId="789E650E" w14:textId="74C640EA" w:rsidR="00593FCF" w:rsidRPr="00362708" w:rsidRDefault="00593FCF">
      <w:pPr>
        <w:pStyle w:val="Standard"/>
        <w:autoSpaceDE w:val="0"/>
        <w:jc w:val="both"/>
        <w:rPr>
          <w:lang w:val="en-US"/>
        </w:rPr>
      </w:pPr>
    </w:p>
    <w:p w14:paraId="6F97D394" w14:textId="77777777" w:rsidR="00593FCF" w:rsidRPr="00362708" w:rsidRDefault="00593FCF">
      <w:pPr>
        <w:pStyle w:val="Standard"/>
        <w:autoSpaceDE w:val="0"/>
        <w:jc w:val="both"/>
        <w:rPr>
          <w:lang w:val="en-US"/>
        </w:rPr>
      </w:pPr>
    </w:p>
    <w:p w14:paraId="2E9CBA98" w14:textId="77777777" w:rsidR="00593FCF" w:rsidRPr="00362708" w:rsidRDefault="00593FCF">
      <w:pPr>
        <w:pStyle w:val="Standard"/>
        <w:autoSpaceDE w:val="0"/>
        <w:jc w:val="both"/>
        <w:rPr>
          <w:lang w:val="en-US"/>
        </w:rPr>
      </w:pPr>
    </w:p>
    <w:p w14:paraId="4DAF2D5D" w14:textId="2331B9DD" w:rsidR="00593FCF" w:rsidRPr="00362708" w:rsidRDefault="00593FCF">
      <w:pPr>
        <w:pStyle w:val="Standard"/>
        <w:autoSpaceDE w:val="0"/>
        <w:jc w:val="both"/>
        <w:rPr>
          <w:lang w:val="en-US"/>
        </w:rPr>
      </w:pPr>
    </w:p>
    <w:p w14:paraId="546C21F3" w14:textId="14C8AAEC" w:rsidR="00593FCF" w:rsidRPr="00362708" w:rsidRDefault="00593FCF">
      <w:pPr>
        <w:pStyle w:val="Standard"/>
        <w:autoSpaceDE w:val="0"/>
        <w:jc w:val="both"/>
        <w:rPr>
          <w:lang w:val="en-US"/>
        </w:rPr>
      </w:pPr>
    </w:p>
    <w:p w14:paraId="535F46F6" w14:textId="2BE6B296" w:rsidR="00593FCF" w:rsidRPr="00362708" w:rsidRDefault="00593FCF">
      <w:pPr>
        <w:pStyle w:val="Standard"/>
        <w:autoSpaceDE w:val="0"/>
        <w:jc w:val="both"/>
        <w:rPr>
          <w:lang w:val="en-US"/>
        </w:rPr>
      </w:pPr>
    </w:p>
    <w:p w14:paraId="0932237D" w14:textId="77777777" w:rsidR="00593FCF" w:rsidRPr="00362708" w:rsidRDefault="00593FCF">
      <w:pPr>
        <w:pStyle w:val="Standard"/>
        <w:autoSpaceDE w:val="0"/>
        <w:jc w:val="both"/>
        <w:rPr>
          <w:lang w:val="en-US"/>
        </w:rPr>
      </w:pPr>
    </w:p>
    <w:p w14:paraId="638816E6" w14:textId="77777777" w:rsidR="00593FCF" w:rsidRPr="00362708" w:rsidRDefault="00593FCF">
      <w:pPr>
        <w:pStyle w:val="Standard"/>
        <w:autoSpaceDE w:val="0"/>
        <w:jc w:val="both"/>
        <w:rPr>
          <w:lang w:val="en-US"/>
        </w:rPr>
      </w:pPr>
    </w:p>
    <w:p w14:paraId="76E36100" w14:textId="77777777" w:rsidR="00593FCF" w:rsidRPr="00362708" w:rsidRDefault="00593FCF">
      <w:pPr>
        <w:pStyle w:val="Standard"/>
        <w:autoSpaceDE w:val="0"/>
        <w:jc w:val="both"/>
        <w:rPr>
          <w:lang w:val="en-US"/>
        </w:rPr>
      </w:pPr>
    </w:p>
    <w:p w14:paraId="6FE9A88E" w14:textId="6FD6CB52" w:rsidR="00593FCF" w:rsidRPr="00F9278B" w:rsidRDefault="00F0356E" w:rsidP="00025B43">
      <w:pPr>
        <w:pStyle w:val="Caption"/>
        <w:jc w:val="center"/>
        <w:rPr>
          <w:lang w:val="en-US"/>
        </w:rPr>
      </w:pPr>
      <w:r w:rsidRPr="00025B43">
        <w:rPr>
          <w:i w:val="0"/>
        </w:rPr>
        <w:t xml:space="preserve">Figure </w:t>
      </w:r>
      <w:r w:rsidRPr="00025B43">
        <w:rPr>
          <w:i w:val="0"/>
        </w:rPr>
        <w:fldChar w:fldCharType="begin"/>
      </w:r>
      <w:r w:rsidRPr="00025B43">
        <w:rPr>
          <w:i w:val="0"/>
        </w:rPr>
        <w:instrText xml:space="preserve"> SEQ Figure \* ARABIC </w:instrText>
      </w:r>
      <w:r w:rsidRPr="00025B43">
        <w:rPr>
          <w:i w:val="0"/>
        </w:rPr>
        <w:fldChar w:fldCharType="separate"/>
      </w:r>
      <w:r w:rsidR="006F33E7">
        <w:rPr>
          <w:i w:val="0"/>
          <w:noProof/>
        </w:rPr>
        <w:t>2</w:t>
      </w:r>
      <w:r w:rsidRPr="00025B43">
        <w:rPr>
          <w:i w:val="0"/>
        </w:rPr>
        <w:fldChar w:fldCharType="end"/>
      </w:r>
      <w:r w:rsidRPr="00025B43">
        <w:rPr>
          <w:i w:val="0"/>
        </w:rPr>
        <w:t>.2</w:t>
      </w:r>
      <w:r w:rsidR="0028360C">
        <w:rPr>
          <w:i w:val="0"/>
        </w:rPr>
        <w:t>.</w:t>
      </w:r>
      <w:r w:rsidRPr="00025B43">
        <w:rPr>
          <w:i w:val="0"/>
        </w:rPr>
        <w:t xml:space="preserve"> NDVI metrics algorithm schema</w:t>
      </w:r>
    </w:p>
    <w:p w14:paraId="3FE5E0C3" w14:textId="77777777" w:rsidR="00593FCF" w:rsidRPr="00362708" w:rsidRDefault="00593FCF">
      <w:pPr>
        <w:pStyle w:val="Standard"/>
        <w:autoSpaceDE w:val="0"/>
        <w:jc w:val="both"/>
        <w:rPr>
          <w:lang w:val="en-US"/>
        </w:rPr>
      </w:pPr>
    </w:p>
    <w:p w14:paraId="70EC5CCC" w14:textId="58743AAA" w:rsidR="00593FCF" w:rsidRDefault="003E6CF6" w:rsidP="002C04A3">
      <w:pPr>
        <w:pStyle w:val="Standard"/>
        <w:autoSpaceDE w:val="0"/>
        <w:ind w:firstLine="706"/>
        <w:jc w:val="both"/>
        <w:rPr>
          <w:rFonts w:eastAsia="Calibri, Calibri" w:cs="Calibri, Calibri"/>
          <w:color w:val="000000"/>
          <w:lang w:val="en-US"/>
        </w:rPr>
      </w:pPr>
      <w:r>
        <w:rPr>
          <w:lang w:val="en-US"/>
        </w:rPr>
        <w:t>The yearly NDVI and quality data are inputs for</w:t>
      </w:r>
      <w:r w:rsidR="00035E18" w:rsidRPr="00362708">
        <w:rPr>
          <w:lang w:val="en-US"/>
        </w:rPr>
        <w:t xml:space="preserve"> the NDVI metrics algorithm. The algorithm stack</w:t>
      </w:r>
      <w:r w:rsidR="000629E7">
        <w:rPr>
          <w:lang w:val="en-US"/>
        </w:rPr>
        <w:t>s</w:t>
      </w:r>
      <w:r w:rsidR="00035E18" w:rsidRPr="00362708">
        <w:rPr>
          <w:lang w:val="en-US"/>
        </w:rPr>
        <w:t xml:space="preserve"> these da</w:t>
      </w:r>
      <w:r>
        <w:rPr>
          <w:lang w:val="en-US"/>
        </w:rPr>
        <w:t>ta into a multiple-band</w:t>
      </w:r>
      <w:r w:rsidR="000629E7">
        <w:rPr>
          <w:lang w:val="en-US"/>
        </w:rPr>
        <w:t xml:space="preserve"> data</w:t>
      </w:r>
      <w:r w:rsidR="00CA1E62">
        <w:rPr>
          <w:lang w:val="en-US"/>
        </w:rPr>
        <w:t xml:space="preserve"> set</w:t>
      </w:r>
      <w:r w:rsidR="000629E7">
        <w:rPr>
          <w:lang w:val="en-US"/>
        </w:rPr>
        <w:t>, t</w:t>
      </w:r>
      <w:r w:rsidR="00035E18" w:rsidRPr="00362708">
        <w:rPr>
          <w:lang w:val="en-US"/>
        </w:rPr>
        <w:t>he</w:t>
      </w:r>
      <w:r w:rsidR="000629E7">
        <w:rPr>
          <w:lang w:val="en-US"/>
        </w:rPr>
        <w:t xml:space="preserve">n </w:t>
      </w:r>
      <w:r w:rsidR="00864B98" w:rsidRPr="00362708">
        <w:rPr>
          <w:lang w:val="en-US"/>
        </w:rPr>
        <w:t>interpolate</w:t>
      </w:r>
      <w:r w:rsidR="000629E7">
        <w:rPr>
          <w:lang w:val="en-US"/>
        </w:rPr>
        <w:t>s</w:t>
      </w:r>
      <w:r>
        <w:rPr>
          <w:lang w:val="en-US"/>
        </w:rPr>
        <w:t xml:space="preserve"> </w:t>
      </w:r>
      <w:r w:rsidR="00864B98" w:rsidRPr="00362708">
        <w:rPr>
          <w:lang w:val="en-US"/>
        </w:rPr>
        <w:t xml:space="preserve">and </w:t>
      </w:r>
      <w:proofErr w:type="spellStart"/>
      <w:r w:rsidR="00864B98" w:rsidRPr="00362708">
        <w:rPr>
          <w:lang w:val="en-US"/>
        </w:rPr>
        <w:t>smooth</w:t>
      </w:r>
      <w:r>
        <w:rPr>
          <w:lang w:val="en-US"/>
        </w:rPr>
        <w:t>s</w:t>
      </w:r>
      <w:proofErr w:type="spellEnd"/>
      <w:r>
        <w:rPr>
          <w:lang w:val="en-US"/>
        </w:rPr>
        <w:t xml:space="preserve"> the data</w:t>
      </w:r>
      <w:r w:rsidR="00CA1E62">
        <w:rPr>
          <w:lang w:val="en-US"/>
        </w:rPr>
        <w:t xml:space="preserve">.  Finally, </w:t>
      </w:r>
      <w:r>
        <w:rPr>
          <w:lang w:val="en-US"/>
        </w:rPr>
        <w:t>the algorithm</w:t>
      </w:r>
      <w:r w:rsidR="00864B98" w:rsidRPr="00362708">
        <w:rPr>
          <w:lang w:val="en-US"/>
        </w:rPr>
        <w:t xml:space="preserve"> calculate</w:t>
      </w:r>
      <w:r w:rsidR="000629E7">
        <w:rPr>
          <w:lang w:val="en-US"/>
        </w:rPr>
        <w:t>s</w:t>
      </w:r>
      <w:r>
        <w:rPr>
          <w:lang w:val="en-US"/>
        </w:rPr>
        <w:t xml:space="preserve"> </w:t>
      </w:r>
      <w:r w:rsidR="00CA1E62">
        <w:rPr>
          <w:lang w:val="en-US"/>
        </w:rPr>
        <w:t>the</w:t>
      </w:r>
      <w:r>
        <w:rPr>
          <w:lang w:val="en-US"/>
        </w:rPr>
        <w:t xml:space="preserve"> NDVI metrics </w:t>
      </w:r>
      <w:r w:rsidR="00CA1E62">
        <w:rPr>
          <w:lang w:val="en-US"/>
        </w:rPr>
        <w:t xml:space="preserve">and provides those as output, </w:t>
      </w:r>
      <w:r>
        <w:rPr>
          <w:lang w:val="en-US"/>
        </w:rPr>
        <w:t>as well as</w:t>
      </w:r>
      <w:r w:rsidR="000629E7">
        <w:rPr>
          <w:lang w:val="en-US"/>
        </w:rPr>
        <w:t xml:space="preserve"> t</w:t>
      </w:r>
      <w:r>
        <w:rPr>
          <w:lang w:val="en-US"/>
        </w:rPr>
        <w:t>he smoothed NDVI data.</w:t>
      </w:r>
      <w:r w:rsidR="00864B98" w:rsidRPr="00362708">
        <w:rPr>
          <w:lang w:val="en-US"/>
        </w:rPr>
        <w:t xml:space="preserve"> </w:t>
      </w:r>
      <w:r>
        <w:rPr>
          <w:lang w:val="en-US"/>
        </w:rPr>
        <w:t xml:space="preserve">The yearly </w:t>
      </w:r>
      <w:r>
        <w:rPr>
          <w:rFonts w:eastAsia="Calibri, Calibri" w:cs="Calibri, Calibri"/>
          <w:color w:val="000000"/>
          <w:lang w:val="en-US"/>
        </w:rPr>
        <w:t>NDVI metrics data include 1</w:t>
      </w:r>
      <w:r w:rsidR="002A4796">
        <w:rPr>
          <w:rFonts w:eastAsia="Calibri, Calibri" w:cs="Calibri, Calibri"/>
          <w:color w:val="000000"/>
          <w:lang w:val="en-US"/>
        </w:rPr>
        <w:t>2</w:t>
      </w:r>
      <w:r>
        <w:rPr>
          <w:rFonts w:eastAsia="Calibri, Calibri" w:cs="Calibri, Calibri"/>
          <w:color w:val="000000"/>
          <w:lang w:val="en-US"/>
        </w:rPr>
        <w:t xml:space="preserve"> </w:t>
      </w:r>
      <w:r w:rsidR="00CA1E62">
        <w:rPr>
          <w:rFonts w:eastAsia="Calibri, Calibri" w:cs="Calibri, Calibri"/>
          <w:color w:val="000000"/>
          <w:lang w:val="en-US"/>
        </w:rPr>
        <w:t>metrics</w:t>
      </w:r>
      <w:r w:rsidR="00A244F1">
        <w:rPr>
          <w:rFonts w:eastAsia="Calibri, Calibri" w:cs="Calibri, Calibri"/>
          <w:color w:val="000000"/>
          <w:lang w:val="en-US"/>
        </w:rPr>
        <w:t>: day of onset of greenness (</w:t>
      </w:r>
      <w:proofErr w:type="spellStart"/>
      <w:r w:rsidR="00A244F1">
        <w:rPr>
          <w:rFonts w:eastAsia="Calibri, Calibri" w:cs="Calibri, Calibri"/>
          <w:color w:val="000000"/>
          <w:lang w:val="en-US"/>
        </w:rPr>
        <w:t>onp</w:t>
      </w:r>
      <w:proofErr w:type="spellEnd"/>
      <w:r w:rsidR="00A244F1">
        <w:rPr>
          <w:rFonts w:eastAsia="Calibri, Calibri" w:cs="Calibri, Calibri"/>
          <w:color w:val="000000"/>
          <w:lang w:val="en-US"/>
        </w:rPr>
        <w:t>), NDVI value at onset day (</w:t>
      </w:r>
      <w:proofErr w:type="spellStart"/>
      <w:r w:rsidR="00A244F1">
        <w:rPr>
          <w:rFonts w:eastAsia="Calibri, Calibri" w:cs="Calibri, Calibri"/>
          <w:color w:val="000000"/>
          <w:lang w:val="en-US"/>
        </w:rPr>
        <w:t>onv</w:t>
      </w:r>
      <w:proofErr w:type="spellEnd"/>
      <w:r w:rsidR="00A244F1">
        <w:rPr>
          <w:rFonts w:eastAsia="Calibri, Calibri" w:cs="Calibri, Calibri"/>
          <w:color w:val="000000"/>
          <w:lang w:val="en-US"/>
        </w:rPr>
        <w:t>), day of end of greenness (</w:t>
      </w:r>
      <w:proofErr w:type="spellStart"/>
      <w:r w:rsidR="00A244F1">
        <w:rPr>
          <w:rFonts w:eastAsia="Calibri, Calibri" w:cs="Calibri, Calibri"/>
          <w:color w:val="000000"/>
          <w:lang w:val="en-US"/>
        </w:rPr>
        <w:t>endp</w:t>
      </w:r>
      <w:proofErr w:type="spellEnd"/>
      <w:r w:rsidR="00A244F1">
        <w:rPr>
          <w:rFonts w:eastAsia="Calibri, Calibri" w:cs="Calibri, Calibri"/>
          <w:color w:val="000000"/>
          <w:lang w:val="en-US"/>
        </w:rPr>
        <w:t>), NDVI value at the end day of greenness (</w:t>
      </w:r>
      <w:proofErr w:type="spellStart"/>
      <w:r w:rsidR="00A244F1">
        <w:rPr>
          <w:rFonts w:eastAsia="Calibri, Calibri" w:cs="Calibri, Calibri"/>
          <w:color w:val="000000"/>
          <w:lang w:val="en-US"/>
        </w:rPr>
        <w:t>endv</w:t>
      </w:r>
      <w:proofErr w:type="spellEnd"/>
      <w:r w:rsidR="00A244F1">
        <w:rPr>
          <w:rFonts w:eastAsia="Calibri, Calibri" w:cs="Calibri, Calibri"/>
          <w:color w:val="000000"/>
          <w:lang w:val="en-US"/>
        </w:rPr>
        <w:t>), the duration of greenness season (</w:t>
      </w:r>
      <w:proofErr w:type="spellStart"/>
      <w:r w:rsidR="00A244F1">
        <w:rPr>
          <w:rFonts w:eastAsia="Calibri, Calibri" w:cs="Calibri, Calibri"/>
          <w:color w:val="000000"/>
          <w:lang w:val="en-US"/>
        </w:rPr>
        <w:t>durp</w:t>
      </w:r>
      <w:proofErr w:type="spellEnd"/>
      <w:r w:rsidR="00A244F1">
        <w:rPr>
          <w:rFonts w:eastAsia="Calibri, Calibri" w:cs="Calibri, Calibri"/>
          <w:color w:val="000000"/>
          <w:lang w:val="en-US"/>
        </w:rPr>
        <w:t>), the day of the maximum NDVI value (</w:t>
      </w:r>
      <w:proofErr w:type="spellStart"/>
      <w:r w:rsidR="00A244F1">
        <w:rPr>
          <w:rFonts w:eastAsia="Calibri, Calibri" w:cs="Calibri, Calibri"/>
          <w:color w:val="000000"/>
          <w:lang w:val="en-US"/>
        </w:rPr>
        <w:t>maxp</w:t>
      </w:r>
      <w:proofErr w:type="spellEnd"/>
      <w:r w:rsidR="00A244F1">
        <w:rPr>
          <w:rFonts w:eastAsia="Calibri, Calibri" w:cs="Calibri, Calibri"/>
          <w:color w:val="000000"/>
          <w:lang w:val="en-US"/>
        </w:rPr>
        <w:t>), maximum NDVI value (</w:t>
      </w:r>
      <w:proofErr w:type="spellStart"/>
      <w:r w:rsidR="00A244F1">
        <w:rPr>
          <w:rFonts w:eastAsia="Calibri, Calibri" w:cs="Calibri, Calibri"/>
          <w:color w:val="000000"/>
          <w:lang w:val="en-US"/>
        </w:rPr>
        <w:t>maxv</w:t>
      </w:r>
      <w:proofErr w:type="spellEnd"/>
      <w:r w:rsidR="00A244F1">
        <w:rPr>
          <w:rFonts w:eastAsia="Calibri, Calibri" w:cs="Calibri, Calibri"/>
          <w:color w:val="000000"/>
          <w:lang w:val="en-US"/>
        </w:rPr>
        <w:t>), range of NDVI values (</w:t>
      </w:r>
      <w:proofErr w:type="spellStart"/>
      <w:r w:rsidR="00A244F1">
        <w:rPr>
          <w:rFonts w:eastAsia="Calibri, Calibri" w:cs="Calibri, Calibri"/>
          <w:color w:val="000000"/>
          <w:lang w:val="en-US"/>
        </w:rPr>
        <w:t>ranv</w:t>
      </w:r>
      <w:proofErr w:type="spellEnd"/>
      <w:r w:rsidR="00A244F1">
        <w:rPr>
          <w:rFonts w:eastAsia="Calibri, Calibri" w:cs="Calibri, Calibri"/>
          <w:color w:val="000000"/>
          <w:lang w:val="en-US"/>
        </w:rPr>
        <w:t>), rate of green up (</w:t>
      </w:r>
      <w:proofErr w:type="spellStart"/>
      <w:r w:rsidR="00A244F1">
        <w:rPr>
          <w:rFonts w:eastAsia="Calibri, Calibri" w:cs="Calibri, Calibri"/>
          <w:color w:val="000000"/>
          <w:lang w:val="en-US"/>
        </w:rPr>
        <w:t>rtup</w:t>
      </w:r>
      <w:proofErr w:type="spellEnd"/>
      <w:r w:rsidR="00A244F1">
        <w:rPr>
          <w:rFonts w:eastAsia="Calibri, Calibri" w:cs="Calibri, Calibri"/>
          <w:color w:val="000000"/>
          <w:lang w:val="en-US"/>
        </w:rPr>
        <w:t xml:space="preserve">), rate of </w:t>
      </w:r>
      <w:r w:rsidR="00CA1E62">
        <w:rPr>
          <w:rFonts w:eastAsia="Calibri, Calibri" w:cs="Calibri, Calibri"/>
          <w:color w:val="000000"/>
          <w:lang w:val="en-US"/>
        </w:rPr>
        <w:t xml:space="preserve">senescence </w:t>
      </w:r>
      <w:r w:rsidR="00A244F1">
        <w:rPr>
          <w:rFonts w:eastAsia="Calibri, Calibri" w:cs="Calibri, Calibri"/>
          <w:color w:val="000000"/>
          <w:lang w:val="en-US"/>
        </w:rPr>
        <w:t>(</w:t>
      </w:r>
      <w:proofErr w:type="spellStart"/>
      <w:r w:rsidR="00A244F1">
        <w:rPr>
          <w:rFonts w:eastAsia="Calibri, Calibri" w:cs="Calibri, Calibri"/>
          <w:color w:val="000000"/>
          <w:lang w:val="en-US"/>
        </w:rPr>
        <w:t>rtdn</w:t>
      </w:r>
      <w:proofErr w:type="spellEnd"/>
      <w:r w:rsidR="00A244F1">
        <w:rPr>
          <w:rFonts w:eastAsia="Calibri, Calibri" w:cs="Calibri, Calibri"/>
          <w:color w:val="000000"/>
          <w:lang w:val="en-US"/>
        </w:rPr>
        <w:t>), time-integrated NDVI (</w:t>
      </w:r>
      <w:proofErr w:type="spellStart"/>
      <w:r w:rsidR="00A244F1">
        <w:rPr>
          <w:rFonts w:eastAsia="Calibri, Calibri" w:cs="Calibri, Calibri"/>
          <w:color w:val="000000"/>
          <w:lang w:val="en-US"/>
        </w:rPr>
        <w:t>tindvi</w:t>
      </w:r>
      <w:proofErr w:type="spellEnd"/>
      <w:r w:rsidR="00A244F1">
        <w:rPr>
          <w:rFonts w:eastAsia="Calibri, Calibri" w:cs="Calibri, Calibri"/>
          <w:color w:val="000000"/>
          <w:lang w:val="en-US"/>
        </w:rPr>
        <w:t>), NDVI metrics flag (</w:t>
      </w:r>
      <w:proofErr w:type="spellStart"/>
      <w:r w:rsidR="00A244F1">
        <w:rPr>
          <w:rFonts w:eastAsia="Calibri, Calibri" w:cs="Calibri, Calibri"/>
          <w:color w:val="000000"/>
          <w:lang w:val="en-US"/>
        </w:rPr>
        <w:t>mflg</w:t>
      </w:r>
      <w:proofErr w:type="spellEnd"/>
      <w:r w:rsidR="00A244F1">
        <w:rPr>
          <w:rFonts w:eastAsia="Calibri, Calibri" w:cs="Calibri, Calibri"/>
          <w:color w:val="000000"/>
          <w:lang w:val="en-US"/>
        </w:rPr>
        <w:t>).</w:t>
      </w:r>
    </w:p>
    <w:p w14:paraId="36B0F4A6" w14:textId="77777777" w:rsidR="00A244F1" w:rsidRDefault="00A244F1">
      <w:pPr>
        <w:pStyle w:val="Standard"/>
        <w:autoSpaceDE w:val="0"/>
        <w:jc w:val="both"/>
        <w:rPr>
          <w:rFonts w:eastAsia="Calibri, Calibri" w:cs="Calibri, Calibri"/>
          <w:color w:val="000000"/>
          <w:lang w:val="en-US"/>
        </w:rPr>
      </w:pPr>
    </w:p>
    <w:p w14:paraId="3DA64591" w14:textId="77777777" w:rsidR="00A244F1" w:rsidRPr="00B06F13" w:rsidRDefault="00A244F1">
      <w:pPr>
        <w:pStyle w:val="Standard"/>
        <w:autoSpaceDE w:val="0"/>
        <w:jc w:val="both"/>
        <w:rPr>
          <w:rFonts w:eastAsia="Calibri, Calibri" w:cs="Calibri, Calibri"/>
          <w:b/>
          <w:color w:val="000000"/>
          <w:lang w:val="en-US"/>
        </w:rPr>
      </w:pPr>
      <w:r w:rsidRPr="00B06F13">
        <w:rPr>
          <w:rFonts w:eastAsia="Calibri, Calibri" w:cs="Calibri, Calibri"/>
          <w:b/>
          <w:color w:val="000000"/>
          <w:lang w:val="en-US"/>
        </w:rPr>
        <w:t>2.2.1 Installation</w:t>
      </w:r>
      <w:r w:rsidR="00B42B28" w:rsidRPr="00B06F13">
        <w:rPr>
          <w:rFonts w:eastAsia="Calibri, Calibri" w:cs="Calibri, Calibri"/>
          <w:b/>
          <w:color w:val="000000"/>
          <w:lang w:val="en-US"/>
        </w:rPr>
        <w:t>, configuration, and execution</w:t>
      </w:r>
      <w:r w:rsidR="002C04A3" w:rsidRPr="00B06F13">
        <w:rPr>
          <w:rFonts w:eastAsia="Calibri, Calibri" w:cs="Calibri, Calibri"/>
          <w:b/>
          <w:color w:val="000000"/>
          <w:lang w:val="en-US"/>
        </w:rPr>
        <w:t xml:space="preserve"> of the MODIS</w:t>
      </w:r>
      <w:r w:rsidR="007A1ED5" w:rsidRPr="00B06F13">
        <w:rPr>
          <w:rFonts w:eastAsia="Calibri, Calibri" w:cs="Calibri, Calibri"/>
          <w:b/>
          <w:color w:val="000000"/>
          <w:lang w:val="en-US"/>
        </w:rPr>
        <w:t xml:space="preserve"> NDVI metrics </w:t>
      </w:r>
      <w:r w:rsidR="00227275" w:rsidRPr="00B06F13">
        <w:rPr>
          <w:rFonts w:eastAsia="Calibri, Calibri" w:cs="Calibri, Calibri"/>
          <w:b/>
          <w:color w:val="000000"/>
          <w:lang w:val="en-US"/>
        </w:rPr>
        <w:t>application</w:t>
      </w:r>
    </w:p>
    <w:p w14:paraId="2EC7AD89" w14:textId="77777777" w:rsidR="00A244F1" w:rsidRDefault="00A244F1">
      <w:pPr>
        <w:pStyle w:val="Standard"/>
        <w:autoSpaceDE w:val="0"/>
        <w:jc w:val="both"/>
        <w:rPr>
          <w:rFonts w:eastAsia="Calibri, Calibri" w:cs="Calibri, Calibri"/>
          <w:color w:val="000000"/>
          <w:lang w:val="en-US"/>
        </w:rPr>
      </w:pPr>
    </w:p>
    <w:p w14:paraId="3D591CCA" w14:textId="0689E848" w:rsidR="00A244F1" w:rsidRPr="00FF68B0" w:rsidRDefault="00FF68B0">
      <w:pPr>
        <w:pStyle w:val="Standard"/>
        <w:autoSpaceDE w:val="0"/>
        <w:jc w:val="both"/>
        <w:rPr>
          <w:rFonts w:eastAsia="Calibri, Calibri" w:cs="Times New Roman"/>
          <w:color w:val="000000"/>
          <w:lang w:val="en-US"/>
        </w:rPr>
      </w:pPr>
      <w:r w:rsidRPr="00FF68B0">
        <w:rPr>
          <w:rFonts w:eastAsia="Calibri, Calibri" w:cs="Times New Roman"/>
          <w:color w:val="000000"/>
          <w:lang w:val="en-US"/>
        </w:rPr>
        <w:tab/>
        <w:t xml:space="preserve">The algorithm </w:t>
      </w:r>
      <w:r w:rsidR="00251E51">
        <w:rPr>
          <w:rFonts w:eastAsia="Calibri, Calibri" w:cs="Times New Roman"/>
          <w:color w:val="000000"/>
          <w:lang w:val="en-US"/>
        </w:rPr>
        <w:t xml:space="preserve">codes </w:t>
      </w:r>
      <w:r w:rsidR="009D59F6">
        <w:rPr>
          <w:rFonts w:eastAsia="Calibri, Calibri" w:cs="Times New Roman"/>
          <w:color w:val="000000"/>
          <w:lang w:val="en-US"/>
        </w:rPr>
        <w:t xml:space="preserve">were </w:t>
      </w:r>
      <w:r w:rsidR="00251E51">
        <w:rPr>
          <w:rFonts w:eastAsia="Calibri, Calibri" w:cs="Times New Roman"/>
          <w:color w:val="000000"/>
          <w:lang w:val="en-US"/>
        </w:rPr>
        <w:t xml:space="preserve">developed </w:t>
      </w:r>
      <w:r w:rsidR="009D59F6">
        <w:rPr>
          <w:rFonts w:eastAsia="Calibri, Calibri" w:cs="Times New Roman"/>
          <w:color w:val="000000"/>
          <w:lang w:val="en-US"/>
        </w:rPr>
        <w:t>using the IDL</w:t>
      </w:r>
      <w:r w:rsidR="00251E51">
        <w:rPr>
          <w:rFonts w:eastAsia="Calibri, Calibri" w:cs="Times New Roman"/>
          <w:color w:val="000000"/>
          <w:lang w:val="en-US"/>
        </w:rPr>
        <w:t xml:space="preserve"> program</w:t>
      </w:r>
      <w:r w:rsidR="00CA1E62">
        <w:rPr>
          <w:rFonts w:eastAsia="Calibri, Calibri" w:cs="Times New Roman"/>
          <w:color w:val="000000"/>
          <w:lang w:val="en-US"/>
        </w:rPr>
        <w:t>m</w:t>
      </w:r>
      <w:r w:rsidR="00251E51">
        <w:rPr>
          <w:rFonts w:eastAsia="Calibri, Calibri" w:cs="Times New Roman"/>
          <w:color w:val="000000"/>
          <w:lang w:val="en-US"/>
        </w:rPr>
        <w:t>ing language</w:t>
      </w:r>
      <w:r w:rsidR="009D59F6">
        <w:rPr>
          <w:rFonts w:eastAsia="Calibri, Calibri" w:cs="Times New Roman"/>
          <w:color w:val="000000"/>
          <w:lang w:val="en-US"/>
        </w:rPr>
        <w:t xml:space="preserve"> </w:t>
      </w:r>
      <w:r w:rsidR="003A27C5">
        <w:rPr>
          <w:rFonts w:eastAsia="Calibri, Calibri" w:cs="Times New Roman"/>
          <w:color w:val="000000"/>
          <w:lang w:val="en-US"/>
        </w:rPr>
        <w:t xml:space="preserve">and </w:t>
      </w:r>
      <w:r w:rsidR="009D59F6">
        <w:rPr>
          <w:rFonts w:eastAsia="Calibri, Calibri" w:cs="Times New Roman"/>
          <w:color w:val="000000"/>
          <w:lang w:val="en-US"/>
        </w:rPr>
        <w:t>ENVI</w:t>
      </w:r>
      <w:r w:rsidR="003A27C5">
        <w:rPr>
          <w:rFonts w:eastAsia="Calibri, Calibri" w:cs="Times New Roman"/>
          <w:color w:val="000000"/>
          <w:lang w:val="en-US"/>
        </w:rPr>
        <w:t xml:space="preserve"> software package</w:t>
      </w:r>
      <w:r w:rsidR="00251E51">
        <w:rPr>
          <w:rFonts w:eastAsia="Calibri, Calibri" w:cs="Times New Roman"/>
          <w:color w:val="000000"/>
          <w:lang w:val="en-US"/>
        </w:rPr>
        <w:t xml:space="preserve">. They </w:t>
      </w:r>
      <w:r w:rsidRPr="00FF68B0">
        <w:rPr>
          <w:rFonts w:eastAsia="Calibri, Calibri" w:cs="Times New Roman"/>
          <w:color w:val="000000"/>
          <w:lang w:val="en-US"/>
        </w:rPr>
        <w:t xml:space="preserve">work on both Linux and Windows </w:t>
      </w:r>
      <w:r w:rsidR="002C04A3">
        <w:rPr>
          <w:rFonts w:eastAsia="Calibri, Calibri" w:cs="Times New Roman"/>
          <w:color w:val="000000"/>
          <w:lang w:val="en-US"/>
        </w:rPr>
        <w:t>operational environment</w:t>
      </w:r>
      <w:r w:rsidR="00251E51">
        <w:rPr>
          <w:rFonts w:eastAsia="Calibri, Calibri" w:cs="Times New Roman"/>
          <w:color w:val="000000"/>
          <w:lang w:val="en-US"/>
        </w:rPr>
        <w:t xml:space="preserve"> with </w:t>
      </w:r>
      <w:r w:rsidR="00251E51">
        <w:rPr>
          <w:rFonts w:eastAsia="Calibri, Calibri" w:cs="Times New Roman"/>
          <w:color w:val="000000"/>
          <w:lang w:val="en-US"/>
        </w:rPr>
        <w:lastRenderedPageBreak/>
        <w:t xml:space="preserve">IDL+ENVI installed. </w:t>
      </w:r>
      <w:r w:rsidR="00881516">
        <w:rPr>
          <w:rFonts w:eastAsia="Calibri, Calibri" w:cs="Times New Roman"/>
          <w:color w:val="000000"/>
          <w:lang w:val="en-US"/>
        </w:rPr>
        <w:t>The instruction</w:t>
      </w:r>
      <w:r w:rsidR="00251E51">
        <w:rPr>
          <w:rFonts w:eastAsia="Calibri, Calibri" w:cs="Times New Roman"/>
          <w:color w:val="000000"/>
          <w:lang w:val="en-US"/>
        </w:rPr>
        <w:t xml:space="preserve"> </w:t>
      </w:r>
      <w:r w:rsidR="009D59F6">
        <w:rPr>
          <w:rFonts w:eastAsia="Calibri, Calibri" w:cs="Times New Roman"/>
          <w:color w:val="000000"/>
          <w:lang w:val="en-US"/>
        </w:rPr>
        <w:t xml:space="preserve">included here </w:t>
      </w:r>
      <w:r w:rsidR="00881516">
        <w:rPr>
          <w:rFonts w:eastAsia="Calibri, Calibri" w:cs="Times New Roman"/>
          <w:color w:val="000000"/>
          <w:lang w:val="en-US"/>
        </w:rPr>
        <w:t>cover</w:t>
      </w:r>
      <w:r w:rsidR="00251E51">
        <w:rPr>
          <w:rFonts w:eastAsia="Calibri, Calibri" w:cs="Times New Roman"/>
          <w:color w:val="000000"/>
          <w:lang w:val="en-US"/>
        </w:rPr>
        <w:t>s</w:t>
      </w:r>
      <w:r w:rsidR="00881516">
        <w:rPr>
          <w:rFonts w:eastAsia="Calibri, Calibri" w:cs="Times New Roman"/>
          <w:color w:val="000000"/>
          <w:lang w:val="en-US"/>
        </w:rPr>
        <w:t xml:space="preserve"> the</w:t>
      </w:r>
      <w:r w:rsidR="00B42B28">
        <w:rPr>
          <w:rFonts w:eastAsia="Calibri, Calibri" w:cs="Times New Roman"/>
          <w:color w:val="000000"/>
          <w:lang w:val="en-US"/>
        </w:rPr>
        <w:t xml:space="preserve"> installation, configuration, and execution </w:t>
      </w:r>
      <w:r w:rsidRPr="00FF68B0">
        <w:rPr>
          <w:rFonts w:eastAsia="Calibri, Calibri" w:cs="Times New Roman"/>
          <w:color w:val="000000"/>
          <w:lang w:val="en-US"/>
        </w:rPr>
        <w:t>of the algorithm</w:t>
      </w:r>
      <w:r w:rsidR="00251E51">
        <w:rPr>
          <w:rFonts w:eastAsia="Calibri, Calibri" w:cs="Times New Roman"/>
          <w:color w:val="000000"/>
          <w:lang w:val="en-US"/>
        </w:rPr>
        <w:t xml:space="preserve"> codes</w:t>
      </w:r>
      <w:r w:rsidRPr="00FF68B0">
        <w:rPr>
          <w:rFonts w:eastAsia="Calibri, Calibri" w:cs="Times New Roman"/>
          <w:color w:val="000000"/>
          <w:lang w:val="en-US"/>
        </w:rPr>
        <w:t xml:space="preserve"> in </w:t>
      </w:r>
      <w:r w:rsidR="009D59F6">
        <w:rPr>
          <w:rFonts w:eastAsia="Calibri, Calibri" w:cs="Times New Roman"/>
          <w:color w:val="000000"/>
          <w:lang w:val="en-US"/>
        </w:rPr>
        <w:t xml:space="preserve">a </w:t>
      </w:r>
      <w:r w:rsidRPr="00FF68B0">
        <w:rPr>
          <w:rFonts w:eastAsia="Calibri, Calibri" w:cs="Times New Roman"/>
          <w:color w:val="000000"/>
          <w:lang w:val="en-US"/>
        </w:rPr>
        <w:t>Linux environment.</w:t>
      </w:r>
    </w:p>
    <w:p w14:paraId="1EB237D1" w14:textId="77777777" w:rsidR="00FF68B0" w:rsidRPr="00FF68B0" w:rsidRDefault="00FF68B0">
      <w:pPr>
        <w:pStyle w:val="Standard"/>
        <w:autoSpaceDE w:val="0"/>
        <w:jc w:val="both"/>
        <w:rPr>
          <w:rFonts w:eastAsia="Calibri, Calibri" w:cs="Times New Roman"/>
          <w:color w:val="000000"/>
          <w:lang w:val="en-US"/>
        </w:rPr>
      </w:pPr>
    </w:p>
    <w:p w14:paraId="36141CE0" w14:textId="77777777" w:rsidR="00FF68B0" w:rsidRDefault="00227275" w:rsidP="00FF68B0">
      <w:pPr>
        <w:rPr>
          <w:rFonts w:cs="Times New Roman"/>
        </w:rPr>
      </w:pPr>
      <w:r>
        <w:rPr>
          <w:rFonts w:cs="Times New Roman"/>
        </w:rPr>
        <w:t xml:space="preserve">      Installation of the application</w:t>
      </w:r>
    </w:p>
    <w:p w14:paraId="3CA48FF2" w14:textId="77777777" w:rsidR="002C04A3" w:rsidRPr="00FF68B0" w:rsidRDefault="002C04A3" w:rsidP="00FF68B0">
      <w:pPr>
        <w:rPr>
          <w:rFonts w:cs="Times New Roman"/>
        </w:rPr>
      </w:pPr>
    </w:p>
    <w:p w14:paraId="10331733" w14:textId="0C0F9DE5" w:rsidR="00FF68B0" w:rsidRPr="003E6CF6" w:rsidRDefault="00CE5836" w:rsidP="00FF68B0">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Download</w:t>
      </w:r>
      <w:r w:rsidRPr="003E6CF6">
        <w:rPr>
          <w:rFonts w:ascii="Times New Roman" w:hAnsi="Times New Roman" w:cs="Times New Roman"/>
          <w:sz w:val="24"/>
          <w:szCs w:val="24"/>
        </w:rPr>
        <w:t xml:space="preserve"> </w:t>
      </w:r>
      <w:r w:rsidR="00FF68B0" w:rsidRPr="003E6CF6">
        <w:rPr>
          <w:rFonts w:ascii="Times New Roman" w:hAnsi="Times New Roman" w:cs="Times New Roman"/>
          <w:sz w:val="24"/>
          <w:szCs w:val="24"/>
        </w:rPr>
        <w:t xml:space="preserve">the algorithm zip file from </w:t>
      </w:r>
      <w:hyperlink r:id="rId10" w:history="1">
        <w:r w:rsidRPr="003E6CF6">
          <w:rPr>
            <w:rStyle w:val="Hyperlink"/>
            <w:rFonts w:ascii="Times New Roman" w:hAnsi="Times New Roman" w:cs="Times New Roman"/>
            <w:sz w:val="24"/>
            <w:szCs w:val="24"/>
          </w:rPr>
          <w:t>ftp://dds.gina.alaska.edu/public/modis_ndvi_metrics/modis_ndvi_metrics.zip</w:t>
        </w:r>
      </w:hyperlink>
    </w:p>
    <w:p w14:paraId="130DC2AB" w14:textId="29B9A142" w:rsidR="00FF68B0" w:rsidRPr="003E6CF6" w:rsidRDefault="00CE5836" w:rsidP="00FF68B0">
      <w:pPr>
        <w:pStyle w:val="ListParagraph"/>
        <w:rPr>
          <w:rFonts w:ascii="Times New Roman" w:hAnsi="Times New Roman" w:cs="Times New Roman"/>
          <w:sz w:val="24"/>
          <w:szCs w:val="24"/>
        </w:rPr>
      </w:pPr>
      <w:r>
        <w:rPr>
          <w:rFonts w:ascii="Times New Roman" w:hAnsi="Times New Roman" w:cs="Times New Roman"/>
          <w:sz w:val="24"/>
          <w:szCs w:val="24"/>
        </w:rPr>
        <w:t xml:space="preserve">We will assume you </w:t>
      </w:r>
      <w:r w:rsidR="00E00E79" w:rsidRPr="003E6CF6">
        <w:rPr>
          <w:rFonts w:ascii="Times New Roman" w:hAnsi="Times New Roman" w:cs="Times New Roman"/>
          <w:sz w:val="24"/>
          <w:szCs w:val="24"/>
        </w:rPr>
        <w:t xml:space="preserve">download it to your </w:t>
      </w:r>
      <w:r>
        <w:rPr>
          <w:rFonts w:ascii="Times New Roman" w:hAnsi="Times New Roman" w:cs="Times New Roman"/>
          <w:sz w:val="24"/>
          <w:szCs w:val="24"/>
        </w:rPr>
        <w:t xml:space="preserve">home </w:t>
      </w:r>
      <w:r w:rsidR="00E00E79" w:rsidRPr="003E6CF6">
        <w:rPr>
          <w:rFonts w:ascii="Times New Roman" w:hAnsi="Times New Roman" w:cs="Times New Roman"/>
          <w:sz w:val="24"/>
          <w:szCs w:val="24"/>
        </w:rPr>
        <w:t>directory ($HOME).</w:t>
      </w:r>
    </w:p>
    <w:p w14:paraId="11F1C402" w14:textId="77777777" w:rsidR="00FF68B0" w:rsidRPr="003E6CF6" w:rsidRDefault="00FF68B0" w:rsidP="00FF68B0">
      <w:pPr>
        <w:pStyle w:val="ListParagraph"/>
        <w:rPr>
          <w:rFonts w:ascii="Times New Roman" w:hAnsi="Times New Roman" w:cs="Times New Roman"/>
          <w:b/>
          <w:sz w:val="24"/>
          <w:szCs w:val="24"/>
        </w:rPr>
      </w:pPr>
    </w:p>
    <w:p w14:paraId="02F948D0" w14:textId="2D333B4F" w:rsidR="00FF68B0" w:rsidRPr="003E6CF6" w:rsidRDefault="00540604" w:rsidP="00E00E7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w:t>
      </w:r>
      <w:r w:rsidR="00E00E79" w:rsidRPr="003E6CF6">
        <w:rPr>
          <w:rFonts w:ascii="Times New Roman" w:hAnsi="Times New Roman" w:cs="Times New Roman"/>
          <w:sz w:val="24"/>
          <w:szCs w:val="24"/>
        </w:rPr>
        <w:t>n</w:t>
      </w:r>
      <w:r w:rsidR="003E14E6" w:rsidRPr="003E6CF6">
        <w:rPr>
          <w:rFonts w:ascii="Times New Roman" w:hAnsi="Times New Roman" w:cs="Times New Roman"/>
          <w:sz w:val="24"/>
          <w:szCs w:val="24"/>
        </w:rPr>
        <w:t xml:space="preserve">zip the </w:t>
      </w:r>
      <w:r w:rsidR="00B42B28">
        <w:rPr>
          <w:rFonts w:ascii="Times New Roman" w:hAnsi="Times New Roman" w:cs="Times New Roman"/>
          <w:sz w:val="24"/>
          <w:szCs w:val="24"/>
        </w:rPr>
        <w:t>file</w:t>
      </w:r>
      <w:r w:rsidR="00CE5836">
        <w:rPr>
          <w:rFonts w:ascii="Times New Roman" w:hAnsi="Times New Roman" w:cs="Times New Roman"/>
          <w:sz w:val="24"/>
          <w:szCs w:val="24"/>
        </w:rPr>
        <w:t>, t</w:t>
      </w:r>
      <w:r w:rsidR="00B42B28">
        <w:rPr>
          <w:rFonts w:ascii="Times New Roman" w:hAnsi="Times New Roman" w:cs="Times New Roman"/>
          <w:sz w:val="24"/>
          <w:szCs w:val="24"/>
        </w:rPr>
        <w:t xml:space="preserve">he </w:t>
      </w:r>
      <w:r w:rsidR="00CE5836">
        <w:rPr>
          <w:rFonts w:ascii="Times New Roman" w:hAnsi="Times New Roman" w:cs="Times New Roman"/>
          <w:sz w:val="24"/>
          <w:szCs w:val="24"/>
        </w:rPr>
        <w:t xml:space="preserve">expanded </w:t>
      </w:r>
      <w:r w:rsidR="00B42B28">
        <w:rPr>
          <w:rFonts w:ascii="Times New Roman" w:hAnsi="Times New Roman" w:cs="Times New Roman"/>
          <w:sz w:val="24"/>
          <w:szCs w:val="24"/>
        </w:rPr>
        <w:t xml:space="preserve">files </w:t>
      </w:r>
      <w:r w:rsidR="00A72594">
        <w:rPr>
          <w:rFonts w:ascii="Times New Roman" w:hAnsi="Times New Roman" w:cs="Times New Roman"/>
          <w:sz w:val="24"/>
          <w:szCs w:val="24"/>
        </w:rPr>
        <w:t xml:space="preserve">will be </w:t>
      </w:r>
      <w:r w:rsidR="00B42B28">
        <w:rPr>
          <w:rFonts w:ascii="Times New Roman" w:hAnsi="Times New Roman" w:cs="Times New Roman"/>
          <w:sz w:val="24"/>
          <w:szCs w:val="24"/>
        </w:rPr>
        <w:t>stored in the “</w:t>
      </w:r>
      <w:proofErr w:type="spellStart"/>
      <w:r w:rsidR="003E14E6" w:rsidRPr="003E6CF6">
        <w:rPr>
          <w:rFonts w:ascii="Times New Roman" w:hAnsi="Times New Roman" w:cs="Times New Roman"/>
          <w:sz w:val="24"/>
          <w:szCs w:val="24"/>
        </w:rPr>
        <w:t>modis_ndvi_</w:t>
      </w:r>
      <w:r w:rsidR="00E00E79" w:rsidRPr="003E6CF6">
        <w:rPr>
          <w:rFonts w:ascii="Times New Roman" w:hAnsi="Times New Roman" w:cs="Times New Roman"/>
          <w:sz w:val="24"/>
          <w:szCs w:val="24"/>
        </w:rPr>
        <w:t>metrics</w:t>
      </w:r>
      <w:proofErr w:type="spellEnd"/>
      <w:r w:rsidR="00A72594">
        <w:rPr>
          <w:rFonts w:ascii="Times New Roman" w:hAnsi="Times New Roman" w:cs="Times New Roman"/>
          <w:sz w:val="24"/>
          <w:szCs w:val="24"/>
        </w:rPr>
        <w:t>”</w:t>
      </w:r>
      <w:r w:rsidR="00CE5836">
        <w:rPr>
          <w:rFonts w:ascii="Times New Roman" w:hAnsi="Times New Roman" w:cs="Times New Roman"/>
          <w:sz w:val="24"/>
          <w:szCs w:val="24"/>
        </w:rPr>
        <w:t xml:space="preserve"> directory</w:t>
      </w:r>
      <w:r w:rsidR="00A72594" w:rsidDel="00A72594">
        <w:rPr>
          <w:rFonts w:ascii="Times New Roman" w:hAnsi="Times New Roman" w:cs="Times New Roman"/>
          <w:sz w:val="24"/>
          <w:szCs w:val="24"/>
        </w:rPr>
        <w:t xml:space="preserve"> </w:t>
      </w:r>
      <w:r w:rsidR="00CE5836">
        <w:rPr>
          <w:rFonts w:ascii="Times New Roman" w:hAnsi="Times New Roman" w:cs="Times New Roman"/>
          <w:sz w:val="24"/>
          <w:szCs w:val="24"/>
        </w:rPr>
        <w:t>(</w:t>
      </w:r>
      <w:r w:rsidR="003E14E6" w:rsidRPr="003E6CF6">
        <w:rPr>
          <w:rFonts w:ascii="Times New Roman" w:hAnsi="Times New Roman" w:cs="Times New Roman"/>
          <w:sz w:val="24"/>
          <w:szCs w:val="24"/>
        </w:rPr>
        <w:t>$HOME/</w:t>
      </w:r>
      <w:proofErr w:type="spellStart"/>
      <w:r w:rsidR="003E14E6" w:rsidRPr="003E6CF6">
        <w:rPr>
          <w:rFonts w:ascii="Times New Roman" w:hAnsi="Times New Roman" w:cs="Times New Roman"/>
          <w:sz w:val="24"/>
          <w:szCs w:val="24"/>
        </w:rPr>
        <w:t>modis_ndvi_</w:t>
      </w:r>
      <w:r w:rsidR="00E00E79" w:rsidRPr="003E6CF6">
        <w:rPr>
          <w:rFonts w:ascii="Times New Roman" w:hAnsi="Times New Roman" w:cs="Times New Roman"/>
          <w:sz w:val="24"/>
          <w:szCs w:val="24"/>
        </w:rPr>
        <w:t>metrics</w:t>
      </w:r>
      <w:proofErr w:type="spellEnd"/>
      <w:r w:rsidR="00CE5836">
        <w:rPr>
          <w:rFonts w:ascii="Times New Roman" w:hAnsi="Times New Roman" w:cs="Times New Roman"/>
          <w:sz w:val="24"/>
          <w:szCs w:val="24"/>
        </w:rPr>
        <w:t>)</w:t>
      </w:r>
      <w:r w:rsidR="00E00E79" w:rsidRPr="003E6CF6">
        <w:rPr>
          <w:rFonts w:ascii="Times New Roman" w:hAnsi="Times New Roman" w:cs="Times New Roman"/>
          <w:sz w:val="24"/>
          <w:szCs w:val="24"/>
        </w:rPr>
        <w:t>.</w:t>
      </w:r>
    </w:p>
    <w:p w14:paraId="306AFD00" w14:textId="780BAA31" w:rsidR="00E00E79" w:rsidRPr="003E6CF6" w:rsidRDefault="00E00E79" w:rsidP="00E00E79">
      <w:pPr>
        <w:pStyle w:val="ListParagraph"/>
        <w:rPr>
          <w:rFonts w:ascii="Times New Roman" w:hAnsi="Times New Roman" w:cs="Times New Roman"/>
          <w:sz w:val="24"/>
          <w:szCs w:val="24"/>
        </w:rPr>
      </w:pPr>
      <w:r w:rsidRPr="003E6CF6">
        <w:rPr>
          <w:rFonts w:ascii="Times New Roman" w:hAnsi="Times New Roman" w:cs="Times New Roman"/>
          <w:sz w:val="24"/>
          <w:szCs w:val="24"/>
        </w:rPr>
        <w:t>In the directory</w:t>
      </w:r>
      <w:r w:rsidR="00B42B28">
        <w:rPr>
          <w:rFonts w:ascii="Times New Roman" w:hAnsi="Times New Roman" w:cs="Times New Roman"/>
          <w:sz w:val="24"/>
          <w:szCs w:val="24"/>
        </w:rPr>
        <w:t xml:space="preserve"> “</w:t>
      </w:r>
      <w:proofErr w:type="spellStart"/>
      <w:r w:rsidR="00B42B28">
        <w:rPr>
          <w:rFonts w:ascii="Times New Roman" w:hAnsi="Times New Roman" w:cs="Times New Roman"/>
          <w:sz w:val="24"/>
          <w:szCs w:val="24"/>
        </w:rPr>
        <w:t>modis_ndvi_metrics</w:t>
      </w:r>
      <w:proofErr w:type="spellEnd"/>
      <w:r w:rsidR="00B42B28">
        <w:rPr>
          <w:rFonts w:ascii="Times New Roman" w:hAnsi="Times New Roman" w:cs="Times New Roman"/>
          <w:sz w:val="24"/>
          <w:szCs w:val="24"/>
        </w:rPr>
        <w:t>”</w:t>
      </w:r>
      <w:r w:rsidRPr="003E6CF6">
        <w:rPr>
          <w:rFonts w:ascii="Times New Roman" w:hAnsi="Times New Roman" w:cs="Times New Roman"/>
          <w:sz w:val="24"/>
          <w:szCs w:val="24"/>
        </w:rPr>
        <w:t xml:space="preserve"> </w:t>
      </w:r>
      <w:r w:rsidR="00CE5836">
        <w:rPr>
          <w:rFonts w:ascii="Times New Roman" w:hAnsi="Times New Roman" w:cs="Times New Roman"/>
          <w:sz w:val="24"/>
          <w:szCs w:val="24"/>
        </w:rPr>
        <w:t>you will find</w:t>
      </w:r>
      <w:r w:rsidRPr="003E6CF6">
        <w:rPr>
          <w:rFonts w:ascii="Times New Roman" w:hAnsi="Times New Roman" w:cs="Times New Roman"/>
          <w:sz w:val="24"/>
          <w:szCs w:val="24"/>
        </w:rPr>
        <w:t xml:space="preserve"> </w:t>
      </w:r>
      <w:r w:rsidR="00A72594">
        <w:rPr>
          <w:rFonts w:ascii="Times New Roman" w:hAnsi="Times New Roman" w:cs="Times New Roman"/>
          <w:sz w:val="24"/>
          <w:szCs w:val="24"/>
        </w:rPr>
        <w:t xml:space="preserve">several </w:t>
      </w:r>
      <w:r w:rsidR="009D59F6">
        <w:rPr>
          <w:rFonts w:ascii="Times New Roman" w:hAnsi="Times New Roman" w:cs="Times New Roman"/>
          <w:sz w:val="24"/>
          <w:szCs w:val="24"/>
        </w:rPr>
        <w:t>subdirectories</w:t>
      </w:r>
      <w:r w:rsidR="00A72594">
        <w:rPr>
          <w:rFonts w:ascii="Times New Roman" w:hAnsi="Times New Roman" w:cs="Times New Roman"/>
          <w:sz w:val="24"/>
          <w:szCs w:val="24"/>
        </w:rPr>
        <w:t xml:space="preserve">; </w:t>
      </w:r>
      <w:r w:rsidRPr="003E6CF6">
        <w:rPr>
          <w:rFonts w:ascii="Times New Roman" w:hAnsi="Times New Roman" w:cs="Times New Roman"/>
          <w:sz w:val="24"/>
          <w:szCs w:val="24"/>
        </w:rPr>
        <w:t xml:space="preserve">docs, bin, </w:t>
      </w:r>
      <w:proofErr w:type="spellStart"/>
      <w:r w:rsidRPr="003E6CF6">
        <w:rPr>
          <w:rFonts w:ascii="Times New Roman" w:hAnsi="Times New Roman" w:cs="Times New Roman"/>
          <w:sz w:val="24"/>
          <w:szCs w:val="24"/>
        </w:rPr>
        <w:t>sav</w:t>
      </w:r>
      <w:proofErr w:type="spellEnd"/>
      <w:r w:rsidRPr="003E6CF6">
        <w:rPr>
          <w:rFonts w:ascii="Times New Roman" w:hAnsi="Times New Roman" w:cs="Times New Roman"/>
          <w:sz w:val="24"/>
          <w:szCs w:val="24"/>
        </w:rPr>
        <w:t xml:space="preserve">, </w:t>
      </w:r>
      <w:r w:rsidR="003E14E6" w:rsidRPr="003E6CF6">
        <w:rPr>
          <w:rFonts w:ascii="Times New Roman" w:hAnsi="Times New Roman" w:cs="Times New Roman"/>
          <w:sz w:val="24"/>
          <w:szCs w:val="24"/>
        </w:rPr>
        <w:t>codes,</w:t>
      </w:r>
      <w:r w:rsidRPr="003E6CF6">
        <w:rPr>
          <w:rFonts w:ascii="Times New Roman" w:hAnsi="Times New Roman" w:cs="Times New Roman"/>
          <w:sz w:val="24"/>
          <w:szCs w:val="24"/>
        </w:rPr>
        <w:t xml:space="preserve"> and scripts.  </w:t>
      </w:r>
      <w:r w:rsidR="00775A00">
        <w:rPr>
          <w:rFonts w:ascii="Times New Roman" w:hAnsi="Times New Roman" w:cs="Times New Roman"/>
          <w:sz w:val="24"/>
          <w:szCs w:val="24"/>
        </w:rPr>
        <w:t xml:space="preserve">The “doc” </w:t>
      </w:r>
      <w:r w:rsidR="00540604">
        <w:rPr>
          <w:rFonts w:ascii="Times New Roman" w:hAnsi="Times New Roman" w:cs="Times New Roman"/>
          <w:sz w:val="24"/>
          <w:szCs w:val="24"/>
        </w:rPr>
        <w:t xml:space="preserve">directory </w:t>
      </w:r>
      <w:r w:rsidR="00775A00">
        <w:rPr>
          <w:rFonts w:ascii="Times New Roman" w:hAnsi="Times New Roman" w:cs="Times New Roman"/>
          <w:sz w:val="24"/>
          <w:szCs w:val="24"/>
        </w:rPr>
        <w:t>includes the documentation</w:t>
      </w:r>
      <w:r w:rsidR="00540604">
        <w:rPr>
          <w:rFonts w:ascii="Times New Roman" w:hAnsi="Times New Roman" w:cs="Times New Roman"/>
          <w:sz w:val="24"/>
          <w:szCs w:val="24"/>
        </w:rPr>
        <w:t>;</w:t>
      </w:r>
      <w:r w:rsidR="00775A00">
        <w:rPr>
          <w:rFonts w:ascii="Times New Roman" w:hAnsi="Times New Roman" w:cs="Times New Roman"/>
          <w:sz w:val="24"/>
          <w:szCs w:val="24"/>
        </w:rPr>
        <w:t xml:space="preserve"> </w:t>
      </w:r>
      <w:r w:rsidR="00540604">
        <w:rPr>
          <w:rFonts w:ascii="Times New Roman" w:hAnsi="Times New Roman" w:cs="Times New Roman"/>
          <w:sz w:val="24"/>
          <w:szCs w:val="24"/>
        </w:rPr>
        <w:t>t</w:t>
      </w:r>
      <w:r w:rsidR="00775A00">
        <w:rPr>
          <w:rFonts w:ascii="Times New Roman" w:hAnsi="Times New Roman" w:cs="Times New Roman"/>
          <w:sz w:val="24"/>
          <w:szCs w:val="24"/>
        </w:rPr>
        <w:t>he “</w:t>
      </w:r>
      <w:r w:rsidR="00B42B28">
        <w:rPr>
          <w:rFonts w:ascii="Times New Roman" w:hAnsi="Times New Roman" w:cs="Times New Roman"/>
          <w:sz w:val="24"/>
          <w:szCs w:val="24"/>
        </w:rPr>
        <w:t>~/bin</w:t>
      </w:r>
      <w:r w:rsidR="00775A00">
        <w:rPr>
          <w:rFonts w:ascii="Times New Roman" w:hAnsi="Times New Roman" w:cs="Times New Roman"/>
          <w:sz w:val="24"/>
          <w:szCs w:val="24"/>
        </w:rPr>
        <w:t>”</w:t>
      </w:r>
      <w:r w:rsidR="00B42B28">
        <w:rPr>
          <w:rFonts w:ascii="Times New Roman" w:hAnsi="Times New Roman" w:cs="Times New Roman"/>
          <w:sz w:val="24"/>
          <w:szCs w:val="24"/>
        </w:rPr>
        <w:t xml:space="preserve"> stores IDL library codes</w:t>
      </w:r>
      <w:r w:rsidR="00775A00">
        <w:rPr>
          <w:rFonts w:ascii="Times New Roman" w:hAnsi="Times New Roman" w:cs="Times New Roman"/>
          <w:sz w:val="24"/>
          <w:szCs w:val="24"/>
        </w:rPr>
        <w:t>;</w:t>
      </w:r>
      <w:r w:rsidR="00B42B28">
        <w:rPr>
          <w:rFonts w:ascii="Times New Roman" w:hAnsi="Times New Roman" w:cs="Times New Roman"/>
          <w:sz w:val="24"/>
          <w:szCs w:val="24"/>
        </w:rPr>
        <w:t xml:space="preserve"> </w:t>
      </w:r>
      <w:r w:rsidR="00775A00">
        <w:rPr>
          <w:rFonts w:ascii="Times New Roman" w:hAnsi="Times New Roman" w:cs="Times New Roman"/>
          <w:sz w:val="24"/>
          <w:szCs w:val="24"/>
        </w:rPr>
        <w:t>the “</w:t>
      </w:r>
      <w:r w:rsidR="00B42B28">
        <w:rPr>
          <w:rFonts w:ascii="Times New Roman" w:hAnsi="Times New Roman" w:cs="Times New Roman"/>
          <w:sz w:val="24"/>
          <w:szCs w:val="24"/>
        </w:rPr>
        <w:t>~/code</w:t>
      </w:r>
      <w:r w:rsidR="00775A00">
        <w:rPr>
          <w:rFonts w:ascii="Times New Roman" w:hAnsi="Times New Roman" w:cs="Times New Roman"/>
          <w:sz w:val="24"/>
          <w:szCs w:val="24"/>
        </w:rPr>
        <w:t>s”</w:t>
      </w:r>
      <w:r w:rsidR="00B42B28">
        <w:rPr>
          <w:rFonts w:ascii="Times New Roman" w:hAnsi="Times New Roman" w:cs="Times New Roman"/>
          <w:sz w:val="24"/>
          <w:szCs w:val="24"/>
        </w:rPr>
        <w:t xml:space="preserve"> in</w:t>
      </w:r>
      <w:r w:rsidR="00775A00">
        <w:rPr>
          <w:rFonts w:ascii="Times New Roman" w:hAnsi="Times New Roman" w:cs="Times New Roman"/>
          <w:sz w:val="24"/>
          <w:szCs w:val="24"/>
        </w:rPr>
        <w:t>cludes the IDL source codes; the “</w:t>
      </w:r>
      <w:r w:rsidR="00B42B28">
        <w:rPr>
          <w:rFonts w:ascii="Times New Roman" w:hAnsi="Times New Roman" w:cs="Times New Roman"/>
          <w:sz w:val="24"/>
          <w:szCs w:val="24"/>
        </w:rPr>
        <w:t>~/</w:t>
      </w:r>
      <w:proofErr w:type="spellStart"/>
      <w:r w:rsidR="00B42B28">
        <w:rPr>
          <w:rFonts w:ascii="Times New Roman" w:hAnsi="Times New Roman" w:cs="Times New Roman"/>
          <w:sz w:val="24"/>
          <w:szCs w:val="24"/>
        </w:rPr>
        <w:t>sav</w:t>
      </w:r>
      <w:proofErr w:type="spellEnd"/>
      <w:r w:rsidR="00775A00">
        <w:rPr>
          <w:rFonts w:ascii="Times New Roman" w:hAnsi="Times New Roman" w:cs="Times New Roman"/>
          <w:sz w:val="24"/>
          <w:szCs w:val="24"/>
        </w:rPr>
        <w:t>”</w:t>
      </w:r>
      <w:r w:rsidR="00B42B28">
        <w:rPr>
          <w:rFonts w:ascii="Times New Roman" w:hAnsi="Times New Roman" w:cs="Times New Roman"/>
          <w:sz w:val="24"/>
          <w:szCs w:val="24"/>
        </w:rPr>
        <w:t xml:space="preserve"> stores the compiled IDL </w:t>
      </w:r>
      <w:r w:rsidR="00775A00">
        <w:rPr>
          <w:rFonts w:ascii="Times New Roman" w:hAnsi="Times New Roman" w:cs="Times New Roman"/>
          <w:sz w:val="24"/>
          <w:szCs w:val="24"/>
        </w:rPr>
        <w:t>binary file;</w:t>
      </w:r>
      <w:r w:rsidR="00B42B28">
        <w:rPr>
          <w:rFonts w:ascii="Times New Roman" w:hAnsi="Times New Roman" w:cs="Times New Roman"/>
          <w:sz w:val="24"/>
          <w:szCs w:val="24"/>
        </w:rPr>
        <w:t xml:space="preserve"> </w:t>
      </w:r>
      <w:r w:rsidR="00775A00">
        <w:rPr>
          <w:rFonts w:ascii="Times New Roman" w:hAnsi="Times New Roman" w:cs="Times New Roman"/>
          <w:sz w:val="24"/>
          <w:szCs w:val="24"/>
        </w:rPr>
        <w:t>and the “</w:t>
      </w:r>
      <w:r w:rsidR="00B42B28">
        <w:rPr>
          <w:rFonts w:ascii="Times New Roman" w:hAnsi="Times New Roman" w:cs="Times New Roman"/>
          <w:sz w:val="24"/>
          <w:szCs w:val="24"/>
        </w:rPr>
        <w:t>~/scripts</w:t>
      </w:r>
      <w:r w:rsidR="00775A00">
        <w:rPr>
          <w:rFonts w:ascii="Times New Roman" w:hAnsi="Times New Roman" w:cs="Times New Roman"/>
          <w:sz w:val="24"/>
          <w:szCs w:val="24"/>
        </w:rPr>
        <w:t>”</w:t>
      </w:r>
      <w:r w:rsidR="00B42B28">
        <w:rPr>
          <w:rFonts w:ascii="Times New Roman" w:hAnsi="Times New Roman" w:cs="Times New Roman"/>
          <w:sz w:val="24"/>
          <w:szCs w:val="24"/>
        </w:rPr>
        <w:t xml:space="preserve"> includes script files used to execute the </w:t>
      </w:r>
      <w:r w:rsidR="00775A00">
        <w:rPr>
          <w:rFonts w:ascii="Times New Roman" w:hAnsi="Times New Roman" w:cs="Times New Roman"/>
          <w:sz w:val="24"/>
          <w:szCs w:val="24"/>
        </w:rPr>
        <w:t xml:space="preserve">application in batch mode. </w:t>
      </w:r>
    </w:p>
    <w:p w14:paraId="1378ADA4" w14:textId="77777777" w:rsidR="00227275" w:rsidRPr="003E6CF6" w:rsidRDefault="00227275" w:rsidP="00227275">
      <w:pPr>
        <w:rPr>
          <w:rFonts w:cs="Times New Roman"/>
        </w:rPr>
      </w:pPr>
      <w:r w:rsidRPr="003E6CF6">
        <w:rPr>
          <w:rFonts w:cs="Times New Roman"/>
        </w:rPr>
        <w:t xml:space="preserve">     Configuration of the application</w:t>
      </w:r>
    </w:p>
    <w:p w14:paraId="17AA1F62" w14:textId="77777777" w:rsidR="00227275" w:rsidRPr="003E6CF6" w:rsidRDefault="00227275" w:rsidP="00227275">
      <w:pPr>
        <w:rPr>
          <w:rFonts w:cs="Times New Roman"/>
        </w:rPr>
      </w:pPr>
    </w:p>
    <w:p w14:paraId="7482ABEB" w14:textId="61828217" w:rsidR="00E00E79" w:rsidRPr="003E6CF6" w:rsidRDefault="00540604" w:rsidP="00025B43">
      <w:pPr>
        <w:pStyle w:val="ListParagraph"/>
        <w:numPr>
          <w:ilvl w:val="0"/>
          <w:numId w:val="5"/>
        </w:numPr>
        <w:rPr>
          <w:rFonts w:ascii="Times New Roman" w:hAnsi="Times New Roman" w:cs="Times New Roman"/>
          <w:sz w:val="24"/>
          <w:szCs w:val="24"/>
        </w:rPr>
      </w:pPr>
      <w:r w:rsidRPr="003E6CF6">
        <w:rPr>
          <w:rFonts w:ascii="Times New Roman" w:hAnsi="Times New Roman" w:cs="Times New Roman"/>
          <w:sz w:val="24"/>
          <w:szCs w:val="24"/>
        </w:rPr>
        <w:t>E</w:t>
      </w:r>
      <w:r w:rsidR="00BB5B72" w:rsidRPr="003E6CF6">
        <w:rPr>
          <w:rFonts w:ascii="Times New Roman" w:hAnsi="Times New Roman" w:cs="Times New Roman"/>
          <w:sz w:val="24"/>
          <w:szCs w:val="24"/>
        </w:rPr>
        <w:t>dit</w:t>
      </w:r>
      <w:r>
        <w:rPr>
          <w:rFonts w:ascii="Times New Roman" w:hAnsi="Times New Roman" w:cs="Times New Roman"/>
          <w:sz w:val="24"/>
          <w:szCs w:val="24"/>
        </w:rPr>
        <w:t xml:space="preserve"> the</w:t>
      </w:r>
      <w:r w:rsidR="00BB5B72" w:rsidRPr="003E6CF6">
        <w:rPr>
          <w:rFonts w:ascii="Times New Roman" w:hAnsi="Times New Roman" w:cs="Times New Roman"/>
          <w:sz w:val="24"/>
          <w:szCs w:val="24"/>
        </w:rPr>
        <w:t xml:space="preserve"> </w:t>
      </w:r>
      <w:proofErr w:type="spellStart"/>
      <w:r w:rsidR="00BB5B72" w:rsidRPr="003E6CF6">
        <w:rPr>
          <w:rFonts w:ascii="Times New Roman" w:hAnsi="Times New Roman" w:cs="Times New Roman"/>
          <w:sz w:val="24"/>
          <w:szCs w:val="24"/>
        </w:rPr>
        <w:t>startup_nps</w:t>
      </w:r>
      <w:proofErr w:type="spellEnd"/>
      <w:r w:rsidR="00BB5B72" w:rsidRPr="003E6CF6">
        <w:rPr>
          <w:rFonts w:ascii="Times New Roman" w:hAnsi="Times New Roman" w:cs="Times New Roman"/>
          <w:sz w:val="24"/>
          <w:szCs w:val="24"/>
        </w:rPr>
        <w:t xml:space="preserve"> file and </w:t>
      </w:r>
      <w:r w:rsidR="00CE5836">
        <w:rPr>
          <w:rFonts w:ascii="Times New Roman" w:hAnsi="Times New Roman" w:cs="Times New Roman"/>
          <w:sz w:val="24"/>
          <w:szCs w:val="24"/>
        </w:rPr>
        <w:t>save to</w:t>
      </w:r>
      <w:r w:rsidR="00BB5B72" w:rsidRPr="003E6CF6">
        <w:rPr>
          <w:rFonts w:ascii="Times New Roman" w:hAnsi="Times New Roman" w:cs="Times New Roman"/>
          <w:sz w:val="24"/>
          <w:szCs w:val="24"/>
        </w:rPr>
        <w:t xml:space="preserve"> the $HOME</w:t>
      </w:r>
      <w:r w:rsidR="003E14E6" w:rsidRPr="003E6CF6">
        <w:rPr>
          <w:rFonts w:ascii="Times New Roman" w:hAnsi="Times New Roman" w:cs="Times New Roman"/>
          <w:sz w:val="24"/>
          <w:szCs w:val="24"/>
        </w:rPr>
        <w:t>/</w:t>
      </w:r>
      <w:proofErr w:type="spellStart"/>
      <w:r w:rsidR="003E14E6" w:rsidRPr="003E6CF6">
        <w:rPr>
          <w:rFonts w:ascii="Times New Roman" w:hAnsi="Times New Roman" w:cs="Times New Roman"/>
          <w:sz w:val="24"/>
          <w:szCs w:val="24"/>
        </w:rPr>
        <w:t>modis_ndvi_</w:t>
      </w:r>
      <w:r w:rsidR="00BB5B72" w:rsidRPr="003E6CF6">
        <w:rPr>
          <w:rFonts w:ascii="Times New Roman" w:hAnsi="Times New Roman" w:cs="Times New Roman"/>
          <w:sz w:val="24"/>
          <w:szCs w:val="24"/>
        </w:rPr>
        <w:t>metrics</w:t>
      </w:r>
      <w:proofErr w:type="spellEnd"/>
      <w:r w:rsidR="00BB5B72" w:rsidRPr="003E6CF6">
        <w:rPr>
          <w:rFonts w:ascii="Times New Roman" w:hAnsi="Times New Roman" w:cs="Times New Roman"/>
          <w:sz w:val="24"/>
          <w:szCs w:val="24"/>
        </w:rPr>
        <w:t xml:space="preserve"> directory</w:t>
      </w:r>
    </w:p>
    <w:p w14:paraId="540A54D9" w14:textId="77777777" w:rsidR="00BB5B72" w:rsidRPr="003E6CF6" w:rsidRDefault="00775A00" w:rsidP="00BB5B72">
      <w:pPr>
        <w:pStyle w:val="ListParagraph"/>
        <w:rPr>
          <w:rFonts w:ascii="Times New Roman" w:hAnsi="Times New Roman" w:cs="Times New Roman"/>
          <w:sz w:val="24"/>
          <w:szCs w:val="24"/>
        </w:rPr>
      </w:pPr>
      <w:r>
        <w:rPr>
          <w:rFonts w:ascii="Times New Roman" w:hAnsi="Times New Roman" w:cs="Times New Roman"/>
          <w:sz w:val="24"/>
          <w:szCs w:val="24"/>
        </w:rPr>
        <w:t>The file “</w:t>
      </w:r>
      <w:proofErr w:type="spellStart"/>
      <w:r w:rsidR="00BB5B72" w:rsidRPr="003E6CF6">
        <w:rPr>
          <w:rFonts w:ascii="Times New Roman" w:hAnsi="Times New Roman" w:cs="Times New Roman"/>
          <w:sz w:val="24"/>
          <w:szCs w:val="24"/>
        </w:rPr>
        <w:t>startup_nps</w:t>
      </w:r>
      <w:proofErr w:type="spellEnd"/>
      <w:r w:rsidR="00BB5B72" w:rsidRPr="003E6CF6">
        <w:rPr>
          <w:rFonts w:ascii="Times New Roman" w:hAnsi="Times New Roman" w:cs="Times New Roman"/>
          <w:sz w:val="24"/>
          <w:szCs w:val="24"/>
        </w:rPr>
        <w:t>” includes:</w:t>
      </w:r>
    </w:p>
    <w:p w14:paraId="2B65FA0D" w14:textId="77777777" w:rsidR="00BB5B72" w:rsidRPr="003E6CF6" w:rsidRDefault="00BB5B72" w:rsidP="00025B43">
      <w:pPr>
        <w:pStyle w:val="ListParagraph"/>
        <w:ind w:left="1412"/>
        <w:rPr>
          <w:rFonts w:ascii="Times New Roman" w:hAnsi="Times New Roman" w:cs="Times New Roman"/>
          <w:sz w:val="24"/>
          <w:szCs w:val="24"/>
        </w:rPr>
      </w:pPr>
      <w:r w:rsidRPr="003E6CF6">
        <w:rPr>
          <w:rFonts w:ascii="Times New Roman" w:hAnsi="Times New Roman" w:cs="Times New Roman"/>
          <w:sz w:val="24"/>
          <w:szCs w:val="24"/>
        </w:rPr>
        <w:t>ENVI, /RESTORE_BASE_SAVE_FILES</w:t>
      </w:r>
    </w:p>
    <w:p w14:paraId="023689D0" w14:textId="77777777" w:rsidR="00BB5B72" w:rsidRPr="003E6CF6" w:rsidRDefault="00BB5B72" w:rsidP="00025B43">
      <w:pPr>
        <w:pStyle w:val="ListParagraph"/>
        <w:ind w:left="1412"/>
        <w:rPr>
          <w:rFonts w:ascii="Times New Roman" w:hAnsi="Times New Roman" w:cs="Times New Roman"/>
          <w:sz w:val="24"/>
          <w:szCs w:val="24"/>
        </w:rPr>
      </w:pPr>
      <w:r w:rsidRPr="003E6CF6">
        <w:rPr>
          <w:rFonts w:ascii="Times New Roman" w:hAnsi="Times New Roman" w:cs="Times New Roman"/>
          <w:sz w:val="24"/>
          <w:szCs w:val="24"/>
        </w:rPr>
        <w:t>PREF_SET,’IDL_PATH’, ‘</w:t>
      </w:r>
      <w:r w:rsidR="00CF5834" w:rsidRPr="003E6CF6">
        <w:rPr>
          <w:rFonts w:ascii="Times New Roman" w:hAnsi="Times New Roman" w:cs="Times New Roman"/>
          <w:sz w:val="24"/>
          <w:szCs w:val="24"/>
        </w:rPr>
        <w:t>&lt;IDL_DEFAULT&gt;:+$HOME/</w:t>
      </w:r>
      <w:proofErr w:type="spellStart"/>
      <w:r w:rsidR="00CF5834" w:rsidRPr="003E6CF6">
        <w:rPr>
          <w:rFonts w:ascii="Times New Roman" w:hAnsi="Times New Roman" w:cs="Times New Roman"/>
          <w:sz w:val="24"/>
          <w:szCs w:val="24"/>
        </w:rPr>
        <w:t>modis_ndvi_</w:t>
      </w:r>
      <w:r w:rsidRPr="003E6CF6">
        <w:rPr>
          <w:rFonts w:ascii="Times New Roman" w:hAnsi="Times New Roman" w:cs="Times New Roman"/>
          <w:sz w:val="24"/>
          <w:szCs w:val="24"/>
        </w:rPr>
        <w:t>metrics</w:t>
      </w:r>
      <w:proofErr w:type="spellEnd"/>
      <w:r w:rsidRPr="003E6CF6">
        <w:rPr>
          <w:rFonts w:ascii="Times New Roman" w:hAnsi="Times New Roman" w:cs="Times New Roman"/>
          <w:sz w:val="24"/>
          <w:szCs w:val="24"/>
        </w:rPr>
        <w:t>/bin’</w:t>
      </w:r>
      <w:proofErr w:type="gramStart"/>
      <w:r w:rsidRPr="003E6CF6">
        <w:rPr>
          <w:rFonts w:ascii="Times New Roman" w:hAnsi="Times New Roman" w:cs="Times New Roman"/>
          <w:sz w:val="24"/>
          <w:szCs w:val="24"/>
        </w:rPr>
        <w:t>,/</w:t>
      </w:r>
      <w:proofErr w:type="gramEnd"/>
      <w:r w:rsidRPr="003E6CF6">
        <w:rPr>
          <w:rFonts w:ascii="Times New Roman" w:hAnsi="Times New Roman" w:cs="Times New Roman"/>
          <w:sz w:val="24"/>
          <w:szCs w:val="24"/>
        </w:rPr>
        <w:t>COMMIT</w:t>
      </w:r>
    </w:p>
    <w:p w14:paraId="01518FD0" w14:textId="44B10734" w:rsidR="00BB5B72" w:rsidRPr="003E6CF6" w:rsidRDefault="00BB5B72" w:rsidP="00025B43">
      <w:pPr>
        <w:pStyle w:val="ListParagraph"/>
        <w:numPr>
          <w:ilvl w:val="0"/>
          <w:numId w:val="5"/>
        </w:numPr>
        <w:rPr>
          <w:rFonts w:ascii="Times New Roman" w:hAnsi="Times New Roman" w:cs="Times New Roman"/>
          <w:sz w:val="24"/>
          <w:szCs w:val="24"/>
        </w:rPr>
      </w:pPr>
      <w:r w:rsidRPr="003E6CF6">
        <w:rPr>
          <w:rFonts w:ascii="Times New Roman" w:hAnsi="Times New Roman" w:cs="Times New Roman"/>
          <w:sz w:val="24"/>
          <w:szCs w:val="24"/>
        </w:rPr>
        <w:t>edit .</w:t>
      </w:r>
      <w:proofErr w:type="spellStart"/>
      <w:r w:rsidRPr="003E6CF6">
        <w:rPr>
          <w:rFonts w:ascii="Times New Roman" w:hAnsi="Times New Roman" w:cs="Times New Roman"/>
          <w:sz w:val="24"/>
          <w:szCs w:val="24"/>
        </w:rPr>
        <w:t>bashrc</w:t>
      </w:r>
      <w:proofErr w:type="spellEnd"/>
      <w:r w:rsidRPr="003E6CF6">
        <w:rPr>
          <w:rFonts w:ascii="Times New Roman" w:hAnsi="Times New Roman" w:cs="Times New Roman"/>
          <w:sz w:val="24"/>
          <w:szCs w:val="24"/>
        </w:rPr>
        <w:t xml:space="preserve"> </w:t>
      </w:r>
      <w:r w:rsidR="00CE5836">
        <w:rPr>
          <w:rFonts w:ascii="Times New Roman" w:hAnsi="Times New Roman" w:cs="Times New Roman"/>
          <w:sz w:val="24"/>
          <w:szCs w:val="24"/>
        </w:rPr>
        <w:t>and</w:t>
      </w:r>
      <w:r w:rsidR="00CE5836" w:rsidRPr="003E6CF6">
        <w:rPr>
          <w:rFonts w:ascii="Times New Roman" w:hAnsi="Times New Roman" w:cs="Times New Roman"/>
          <w:sz w:val="24"/>
          <w:szCs w:val="24"/>
        </w:rPr>
        <w:t xml:space="preserve"> add</w:t>
      </w:r>
      <w:r w:rsidR="00CE5836">
        <w:rPr>
          <w:rFonts w:ascii="Times New Roman" w:hAnsi="Times New Roman" w:cs="Times New Roman"/>
          <w:sz w:val="24"/>
          <w:szCs w:val="24"/>
        </w:rPr>
        <w:t xml:space="preserve"> the</w:t>
      </w:r>
      <w:r w:rsidR="00CE5836" w:rsidRPr="003E6CF6">
        <w:rPr>
          <w:rFonts w:ascii="Times New Roman" w:hAnsi="Times New Roman" w:cs="Times New Roman"/>
          <w:sz w:val="24"/>
          <w:szCs w:val="24"/>
        </w:rPr>
        <w:t xml:space="preserve"> </w:t>
      </w:r>
      <w:r w:rsidRPr="003E6CF6">
        <w:rPr>
          <w:rFonts w:ascii="Times New Roman" w:hAnsi="Times New Roman" w:cs="Times New Roman"/>
          <w:sz w:val="24"/>
          <w:szCs w:val="24"/>
        </w:rPr>
        <w:t>following line</w:t>
      </w:r>
      <w:r w:rsidR="00CE5836">
        <w:rPr>
          <w:rFonts w:ascii="Times New Roman" w:hAnsi="Times New Roman" w:cs="Times New Roman"/>
          <w:sz w:val="24"/>
          <w:szCs w:val="24"/>
        </w:rPr>
        <w:t>s</w:t>
      </w:r>
      <w:r w:rsidRPr="003E6CF6">
        <w:rPr>
          <w:rFonts w:ascii="Times New Roman" w:hAnsi="Times New Roman" w:cs="Times New Roman"/>
          <w:sz w:val="24"/>
          <w:szCs w:val="24"/>
        </w:rPr>
        <w:t>:</w:t>
      </w:r>
    </w:p>
    <w:p w14:paraId="3106C83A" w14:textId="77777777" w:rsidR="009F530F" w:rsidRPr="003E6CF6" w:rsidRDefault="00CF5834" w:rsidP="00025B43">
      <w:pPr>
        <w:pStyle w:val="ListParagraph"/>
        <w:ind w:left="1412"/>
        <w:rPr>
          <w:rFonts w:ascii="Times New Roman" w:hAnsi="Times New Roman" w:cs="Times New Roman"/>
          <w:sz w:val="24"/>
          <w:szCs w:val="24"/>
        </w:rPr>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ndvihome</w:t>
      </w:r>
      <w:proofErr w:type="spellEnd"/>
      <w:r w:rsidRPr="003E6CF6">
        <w:rPr>
          <w:rFonts w:ascii="Times New Roman" w:hAnsi="Times New Roman" w:cs="Times New Roman"/>
          <w:sz w:val="24"/>
          <w:szCs w:val="24"/>
        </w:rPr>
        <w:t>=$HOME/</w:t>
      </w:r>
      <w:proofErr w:type="spellStart"/>
      <w:r w:rsidRPr="003E6CF6">
        <w:rPr>
          <w:rFonts w:ascii="Times New Roman" w:hAnsi="Times New Roman" w:cs="Times New Roman"/>
          <w:sz w:val="24"/>
          <w:szCs w:val="24"/>
        </w:rPr>
        <w:t>modis_ndvi_</w:t>
      </w:r>
      <w:r w:rsidR="009F530F" w:rsidRPr="003E6CF6">
        <w:rPr>
          <w:rFonts w:ascii="Times New Roman" w:hAnsi="Times New Roman" w:cs="Times New Roman"/>
          <w:sz w:val="24"/>
          <w:szCs w:val="24"/>
        </w:rPr>
        <w:t>metrics</w:t>
      </w:r>
      <w:proofErr w:type="spellEnd"/>
    </w:p>
    <w:p w14:paraId="6C3C233E" w14:textId="566E36FF" w:rsidR="00BB5B72" w:rsidRPr="003E6CF6" w:rsidRDefault="00CE5836" w:rsidP="00025B43">
      <w:pPr>
        <w:pStyle w:val="ListParagraph"/>
        <w:ind w:left="1412"/>
        <w:rPr>
          <w:rFonts w:ascii="Times New Roman" w:hAnsi="Times New Roman" w:cs="Times New Roman"/>
          <w:sz w:val="24"/>
          <w:szCs w:val="24"/>
        </w:rPr>
      </w:pPr>
      <w:proofErr w:type="gramStart"/>
      <w:r>
        <w:t>e</w:t>
      </w:r>
      <w:r w:rsidR="00CF5834" w:rsidRPr="003E6CF6">
        <w:rPr>
          <w:rFonts w:ascii="Times New Roman" w:hAnsi="Times New Roman" w:cs="Times New Roman"/>
          <w:sz w:val="24"/>
          <w:szCs w:val="24"/>
        </w:rPr>
        <w:t>xport</w:t>
      </w:r>
      <w:proofErr w:type="gramEnd"/>
      <w:r w:rsidR="00CF5834" w:rsidRPr="003E6CF6">
        <w:rPr>
          <w:rFonts w:ascii="Times New Roman" w:hAnsi="Times New Roman" w:cs="Times New Roman"/>
          <w:sz w:val="24"/>
          <w:szCs w:val="24"/>
        </w:rPr>
        <w:t xml:space="preserve"> IDL_STARTUP=$HOME/</w:t>
      </w:r>
      <w:proofErr w:type="spellStart"/>
      <w:r w:rsidR="00CF5834" w:rsidRPr="003E6CF6">
        <w:rPr>
          <w:rFonts w:ascii="Times New Roman" w:hAnsi="Times New Roman" w:cs="Times New Roman"/>
          <w:sz w:val="24"/>
          <w:szCs w:val="24"/>
        </w:rPr>
        <w:t>modis_ndvi_</w:t>
      </w:r>
      <w:r w:rsidR="00BB5B72" w:rsidRPr="003E6CF6">
        <w:rPr>
          <w:rFonts w:ascii="Times New Roman" w:hAnsi="Times New Roman" w:cs="Times New Roman"/>
          <w:sz w:val="24"/>
          <w:szCs w:val="24"/>
        </w:rPr>
        <w:t>metrics</w:t>
      </w:r>
      <w:proofErr w:type="spellEnd"/>
      <w:r w:rsidR="00BB5B72" w:rsidRPr="003E6CF6">
        <w:rPr>
          <w:rFonts w:ascii="Times New Roman" w:hAnsi="Times New Roman" w:cs="Times New Roman"/>
          <w:sz w:val="24"/>
          <w:szCs w:val="24"/>
        </w:rPr>
        <w:t>/</w:t>
      </w:r>
      <w:proofErr w:type="spellStart"/>
      <w:r w:rsidR="00BB5B72" w:rsidRPr="003E6CF6">
        <w:rPr>
          <w:rFonts w:ascii="Times New Roman" w:hAnsi="Times New Roman" w:cs="Times New Roman"/>
          <w:sz w:val="24"/>
          <w:szCs w:val="24"/>
        </w:rPr>
        <w:t>startup_np</w:t>
      </w:r>
      <w:proofErr w:type="spellEnd"/>
    </w:p>
    <w:p w14:paraId="5A20E7D6" w14:textId="77777777" w:rsidR="009F530F" w:rsidRPr="003E6CF6" w:rsidRDefault="009F530F" w:rsidP="006A7042">
      <w:pPr>
        <w:pStyle w:val="ListParagraph"/>
        <w:rPr>
          <w:rFonts w:ascii="Times New Roman" w:hAnsi="Times New Roman" w:cs="Times New Roman"/>
          <w:sz w:val="24"/>
          <w:szCs w:val="24"/>
        </w:rPr>
      </w:pPr>
    </w:p>
    <w:p w14:paraId="3B6AEAF6" w14:textId="77777777" w:rsidR="00522A78" w:rsidRPr="003E6CF6" w:rsidRDefault="00522A78" w:rsidP="00025B43">
      <w:pPr>
        <w:pStyle w:val="ListParagraph"/>
        <w:numPr>
          <w:ilvl w:val="0"/>
          <w:numId w:val="5"/>
        </w:numPr>
        <w:rPr>
          <w:rFonts w:ascii="Times New Roman" w:hAnsi="Times New Roman" w:cs="Times New Roman"/>
          <w:sz w:val="24"/>
          <w:szCs w:val="24"/>
        </w:rPr>
      </w:pPr>
      <w:r w:rsidRPr="003E6CF6">
        <w:rPr>
          <w:rFonts w:ascii="Times New Roman" w:hAnsi="Times New Roman" w:cs="Times New Roman"/>
          <w:sz w:val="24"/>
          <w:szCs w:val="24"/>
        </w:rPr>
        <w:t xml:space="preserve">edit 1yr_emodis_250_env.bash </w:t>
      </w:r>
    </w:p>
    <w:p w14:paraId="0FC4C0A1" w14:textId="77777777" w:rsidR="00522A78" w:rsidRPr="003E6CF6" w:rsidRDefault="00522A78" w:rsidP="00025B43">
      <w:pPr>
        <w:pStyle w:val="ListParagraph"/>
        <w:ind w:left="1412"/>
        <w:rPr>
          <w:rFonts w:ascii="Times New Roman" w:hAnsi="Times New Roman" w:cs="Times New Roman"/>
          <w:sz w:val="24"/>
          <w:szCs w:val="24"/>
        </w:rPr>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rawdata_dir</w:t>
      </w:r>
      <w:proofErr w:type="spellEnd"/>
      <w:r w:rsidRPr="003E6CF6">
        <w:rPr>
          <w:rFonts w:ascii="Times New Roman" w:hAnsi="Times New Roman" w:cs="Times New Roman"/>
          <w:sz w:val="24"/>
          <w:szCs w:val="24"/>
        </w:rPr>
        <w:t>=$HOME/</w:t>
      </w:r>
      <w:proofErr w:type="spellStart"/>
      <w:r w:rsidRPr="003E6CF6">
        <w:rPr>
          <w:rFonts w:ascii="Times New Roman" w:hAnsi="Times New Roman" w:cs="Times New Roman"/>
          <w:sz w:val="24"/>
          <w:szCs w:val="24"/>
        </w:rPr>
        <w:t>emodis</w:t>
      </w:r>
      <w:proofErr w:type="spellEnd"/>
      <w:r w:rsidRPr="003E6CF6">
        <w:rPr>
          <w:rFonts w:ascii="Times New Roman" w:hAnsi="Times New Roman" w:cs="Times New Roman"/>
          <w:sz w:val="24"/>
          <w:szCs w:val="24"/>
        </w:rPr>
        <w:t>/distribution/Alaska/historical/TERRA</w:t>
      </w:r>
    </w:p>
    <w:p w14:paraId="0A1E8B20" w14:textId="77777777" w:rsidR="00522A78" w:rsidRPr="003E6CF6" w:rsidRDefault="00522A78" w:rsidP="00025B43">
      <w:pPr>
        <w:pStyle w:val="ListParagraph"/>
        <w:ind w:left="1412"/>
        <w:rPr>
          <w:rFonts w:ascii="Times New Roman" w:hAnsi="Times New Roman" w:cs="Times New Roman"/>
          <w:sz w:val="24"/>
          <w:szCs w:val="24"/>
        </w:rPr>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work_dir</w:t>
      </w:r>
      <w:proofErr w:type="spellEnd"/>
      <w:r w:rsidRPr="003E6CF6">
        <w:rPr>
          <w:rFonts w:ascii="Times New Roman" w:hAnsi="Times New Roman" w:cs="Times New Roman"/>
          <w:sz w:val="24"/>
          <w:szCs w:val="24"/>
        </w:rPr>
        <w:t>=$HOME</w:t>
      </w:r>
      <w:r w:rsidR="00CF5834" w:rsidRPr="003E6CF6">
        <w:rPr>
          <w:rFonts w:ascii="Times New Roman" w:hAnsi="Times New Roman" w:cs="Times New Roman"/>
          <w:sz w:val="24"/>
          <w:szCs w:val="24"/>
        </w:rPr>
        <w:t>/</w:t>
      </w:r>
      <w:proofErr w:type="spellStart"/>
      <w:r w:rsidR="00CF5834" w:rsidRPr="003E6CF6">
        <w:rPr>
          <w:rFonts w:ascii="Times New Roman" w:hAnsi="Times New Roman" w:cs="Times New Roman"/>
          <w:sz w:val="24"/>
          <w:szCs w:val="24"/>
        </w:rPr>
        <w:t>modis_ndvi_</w:t>
      </w:r>
      <w:r w:rsidRPr="003E6CF6">
        <w:rPr>
          <w:rFonts w:ascii="Times New Roman" w:hAnsi="Times New Roman" w:cs="Times New Roman"/>
          <w:sz w:val="24"/>
          <w:szCs w:val="24"/>
        </w:rPr>
        <w:t>metrics</w:t>
      </w:r>
      <w:proofErr w:type="spellEnd"/>
      <w:r w:rsidRPr="003E6CF6">
        <w:rPr>
          <w:rFonts w:ascii="Times New Roman" w:hAnsi="Times New Roman" w:cs="Times New Roman"/>
          <w:sz w:val="24"/>
          <w:szCs w:val="24"/>
        </w:rPr>
        <w:t>/work</w:t>
      </w:r>
    </w:p>
    <w:p w14:paraId="50CC0BA9" w14:textId="77777777" w:rsidR="00522A78" w:rsidRPr="003E6CF6" w:rsidRDefault="00522A78" w:rsidP="00025B43">
      <w:pPr>
        <w:pStyle w:val="ListParagraph"/>
        <w:ind w:left="1412"/>
        <w:rPr>
          <w:rFonts w:ascii="Times New Roman" w:hAnsi="Times New Roman" w:cs="Times New Roman"/>
          <w:sz w:val="24"/>
          <w:szCs w:val="24"/>
        </w:rPr>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script_dir</w:t>
      </w:r>
      <w:proofErr w:type="spellEnd"/>
      <w:r w:rsidRPr="003E6CF6">
        <w:rPr>
          <w:rFonts w:ascii="Times New Roman" w:hAnsi="Times New Roman" w:cs="Times New Roman"/>
          <w:sz w:val="24"/>
          <w:szCs w:val="24"/>
        </w:rPr>
        <w:t>=</w:t>
      </w:r>
      <w:r w:rsidR="00CF5834" w:rsidRPr="003E6CF6">
        <w:rPr>
          <w:rFonts w:ascii="Times New Roman" w:hAnsi="Times New Roman" w:cs="Times New Roman"/>
          <w:sz w:val="24"/>
          <w:szCs w:val="24"/>
        </w:rPr>
        <w:t>$HOME/</w:t>
      </w:r>
      <w:proofErr w:type="spellStart"/>
      <w:r w:rsidR="00CF5834" w:rsidRPr="003E6CF6">
        <w:rPr>
          <w:rFonts w:ascii="Times New Roman" w:hAnsi="Times New Roman" w:cs="Times New Roman"/>
          <w:sz w:val="24"/>
          <w:szCs w:val="24"/>
        </w:rPr>
        <w:t>modis_ndvi_</w:t>
      </w:r>
      <w:r w:rsidRPr="003E6CF6">
        <w:rPr>
          <w:rFonts w:ascii="Times New Roman" w:hAnsi="Times New Roman" w:cs="Times New Roman"/>
          <w:sz w:val="24"/>
          <w:szCs w:val="24"/>
        </w:rPr>
        <w:t>metrics</w:t>
      </w:r>
      <w:proofErr w:type="spellEnd"/>
      <w:r w:rsidRPr="003E6CF6">
        <w:rPr>
          <w:rFonts w:ascii="Times New Roman" w:hAnsi="Times New Roman" w:cs="Times New Roman"/>
          <w:sz w:val="24"/>
          <w:szCs w:val="24"/>
        </w:rPr>
        <w:t>/scripts</w:t>
      </w:r>
    </w:p>
    <w:p w14:paraId="3EE845B6" w14:textId="77777777" w:rsidR="00522A78" w:rsidRPr="003E6CF6" w:rsidRDefault="00522A78" w:rsidP="00025B43">
      <w:pPr>
        <w:pStyle w:val="ListParagraph"/>
        <w:ind w:left="1412"/>
        <w:rPr>
          <w:rFonts w:ascii="Times New Roman" w:hAnsi="Times New Roman" w:cs="Times New Roman"/>
          <w:sz w:val="24"/>
          <w:szCs w:val="24"/>
        </w:rPr>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idlprog_dir</w:t>
      </w:r>
      <w:proofErr w:type="spellEnd"/>
      <w:r w:rsidRPr="003E6CF6">
        <w:rPr>
          <w:rFonts w:ascii="Times New Roman" w:hAnsi="Times New Roman" w:cs="Times New Roman"/>
          <w:sz w:val="24"/>
          <w:szCs w:val="24"/>
        </w:rPr>
        <w:t>=</w:t>
      </w:r>
      <w:r w:rsidR="00CF5834" w:rsidRPr="003E6CF6">
        <w:rPr>
          <w:rFonts w:ascii="Times New Roman" w:hAnsi="Times New Roman" w:cs="Times New Roman"/>
          <w:sz w:val="24"/>
          <w:szCs w:val="24"/>
        </w:rPr>
        <w:t>$HOME/</w:t>
      </w:r>
      <w:proofErr w:type="spellStart"/>
      <w:r w:rsidR="00CF5834" w:rsidRPr="003E6CF6">
        <w:rPr>
          <w:rFonts w:ascii="Times New Roman" w:hAnsi="Times New Roman" w:cs="Times New Roman"/>
          <w:sz w:val="24"/>
          <w:szCs w:val="24"/>
        </w:rPr>
        <w:t>modis_ndvi_</w:t>
      </w:r>
      <w:r w:rsidR="00227275" w:rsidRPr="003E6CF6">
        <w:rPr>
          <w:rFonts w:ascii="Times New Roman" w:hAnsi="Times New Roman" w:cs="Times New Roman"/>
          <w:sz w:val="24"/>
          <w:szCs w:val="24"/>
        </w:rPr>
        <w:t>metrics</w:t>
      </w:r>
      <w:proofErr w:type="spellEnd"/>
      <w:r w:rsidR="00227275" w:rsidRPr="003E6CF6">
        <w:rPr>
          <w:rFonts w:ascii="Times New Roman" w:hAnsi="Times New Roman" w:cs="Times New Roman"/>
          <w:sz w:val="24"/>
          <w:szCs w:val="24"/>
        </w:rPr>
        <w:t>/</w:t>
      </w:r>
      <w:proofErr w:type="spellStart"/>
      <w:r w:rsidR="00227275" w:rsidRPr="003E6CF6">
        <w:rPr>
          <w:rFonts w:ascii="Times New Roman" w:hAnsi="Times New Roman" w:cs="Times New Roman"/>
          <w:sz w:val="24"/>
          <w:szCs w:val="24"/>
        </w:rPr>
        <w:t>sav</w:t>
      </w:r>
      <w:proofErr w:type="spellEnd"/>
    </w:p>
    <w:p w14:paraId="6FC71F7F" w14:textId="77777777" w:rsidR="00522A78" w:rsidRPr="003E6CF6" w:rsidRDefault="00522A78" w:rsidP="00025B43">
      <w:pPr>
        <w:pStyle w:val="ListParagraph"/>
        <w:ind w:left="1412"/>
        <w:rPr>
          <w:rFonts w:ascii="Times New Roman" w:hAnsi="Times New Roman" w:cs="Times New Roman"/>
          <w:sz w:val="24"/>
          <w:szCs w:val="24"/>
        </w:rPr>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idl_dir</w:t>
      </w:r>
      <w:proofErr w:type="spellEnd"/>
      <w:r w:rsidRPr="003E6CF6">
        <w:rPr>
          <w:rFonts w:ascii="Times New Roman" w:hAnsi="Times New Roman" w:cs="Times New Roman"/>
          <w:sz w:val="24"/>
          <w:szCs w:val="24"/>
        </w:rPr>
        <w:t>=</w:t>
      </w:r>
      <w:r w:rsidR="00227275" w:rsidRPr="003E6CF6">
        <w:rPr>
          <w:rFonts w:ascii="Times New Roman" w:hAnsi="Times New Roman" w:cs="Times New Roman"/>
          <w:sz w:val="24"/>
          <w:szCs w:val="24"/>
        </w:rPr>
        <w:t>/</w:t>
      </w:r>
      <w:proofErr w:type="spellStart"/>
      <w:r w:rsidR="00227275" w:rsidRPr="003E6CF6">
        <w:rPr>
          <w:rFonts w:ascii="Times New Roman" w:hAnsi="Times New Roman" w:cs="Times New Roman"/>
          <w:sz w:val="24"/>
          <w:szCs w:val="24"/>
        </w:rPr>
        <w:t>usr</w:t>
      </w:r>
      <w:proofErr w:type="spellEnd"/>
      <w:r w:rsidR="00227275" w:rsidRPr="003E6CF6">
        <w:rPr>
          <w:rFonts w:ascii="Times New Roman" w:hAnsi="Times New Roman" w:cs="Times New Roman"/>
          <w:sz w:val="24"/>
          <w:szCs w:val="24"/>
        </w:rPr>
        <w:t>/local/idl-7.1/bin</w:t>
      </w:r>
    </w:p>
    <w:p w14:paraId="451036CF" w14:textId="77777777" w:rsidR="00522A78" w:rsidRPr="003E6CF6" w:rsidRDefault="00522A78" w:rsidP="00025B43">
      <w:pPr>
        <w:pStyle w:val="ListParagraph"/>
        <w:ind w:left="1412"/>
        <w:rPr>
          <w:rFonts w:ascii="Times New Roman" w:hAnsi="Times New Roman" w:cs="Times New Roman"/>
          <w:sz w:val="24"/>
          <w:szCs w:val="24"/>
        </w:rPr>
      </w:pPr>
      <w:proofErr w:type="gramStart"/>
      <w:r w:rsidRPr="003E6CF6">
        <w:rPr>
          <w:rFonts w:ascii="Times New Roman" w:hAnsi="Times New Roman" w:cs="Times New Roman"/>
          <w:sz w:val="24"/>
          <w:szCs w:val="24"/>
        </w:rPr>
        <w:t>export</w:t>
      </w:r>
      <w:proofErr w:type="gramEnd"/>
      <w:r w:rsidRPr="003E6CF6">
        <w:rPr>
          <w:rFonts w:ascii="Times New Roman" w:hAnsi="Times New Roman" w:cs="Times New Roman"/>
          <w:sz w:val="24"/>
          <w:szCs w:val="24"/>
        </w:rPr>
        <w:t xml:space="preserve"> </w:t>
      </w:r>
      <w:proofErr w:type="spellStart"/>
      <w:r w:rsidRPr="003E6CF6">
        <w:rPr>
          <w:rFonts w:ascii="Times New Roman" w:hAnsi="Times New Roman" w:cs="Times New Roman"/>
          <w:sz w:val="24"/>
          <w:szCs w:val="24"/>
        </w:rPr>
        <w:t>result_dir</w:t>
      </w:r>
      <w:proofErr w:type="spellEnd"/>
      <w:r w:rsidRPr="003E6CF6">
        <w:rPr>
          <w:rFonts w:ascii="Times New Roman" w:hAnsi="Times New Roman" w:cs="Times New Roman"/>
          <w:sz w:val="24"/>
          <w:szCs w:val="24"/>
        </w:rPr>
        <w:t>=</w:t>
      </w:r>
      <w:r w:rsidR="00227275" w:rsidRPr="003E6CF6">
        <w:rPr>
          <w:rFonts w:ascii="Times New Roman" w:hAnsi="Times New Roman" w:cs="Times New Roman"/>
          <w:sz w:val="24"/>
          <w:szCs w:val="24"/>
        </w:rPr>
        <w:t>$HOME/results</w:t>
      </w:r>
    </w:p>
    <w:p w14:paraId="1A137DCA" w14:textId="77777777" w:rsidR="00227275" w:rsidRPr="003E6CF6" w:rsidRDefault="00227275" w:rsidP="00522A78">
      <w:pPr>
        <w:pStyle w:val="ListParagraph"/>
        <w:rPr>
          <w:rFonts w:ascii="Times New Roman" w:hAnsi="Times New Roman" w:cs="Times New Roman"/>
          <w:sz w:val="24"/>
          <w:szCs w:val="24"/>
        </w:rPr>
      </w:pPr>
    </w:p>
    <w:p w14:paraId="78CD7902" w14:textId="77777777" w:rsidR="00227275" w:rsidRPr="003E6CF6" w:rsidRDefault="00227275" w:rsidP="00227275">
      <w:pPr>
        <w:rPr>
          <w:rFonts w:cs="Times New Roman"/>
        </w:rPr>
      </w:pPr>
      <w:r w:rsidRPr="003E6CF6">
        <w:rPr>
          <w:rFonts w:cs="Times New Roman"/>
        </w:rPr>
        <w:t xml:space="preserve">     </w:t>
      </w:r>
      <w:r w:rsidR="00775A00">
        <w:rPr>
          <w:rFonts w:cs="Times New Roman"/>
        </w:rPr>
        <w:t>Execution of</w:t>
      </w:r>
      <w:r w:rsidRPr="003E6CF6">
        <w:rPr>
          <w:rFonts w:cs="Times New Roman"/>
        </w:rPr>
        <w:t xml:space="preserve"> the application</w:t>
      </w:r>
    </w:p>
    <w:p w14:paraId="7DA83EA1" w14:textId="77777777" w:rsidR="003317BF" w:rsidRPr="00227275" w:rsidRDefault="003317BF" w:rsidP="00227275">
      <w:pPr>
        <w:rPr>
          <w:rFonts w:cs="Times New Roman"/>
        </w:rPr>
      </w:pPr>
    </w:p>
    <w:p w14:paraId="3A779EE6" w14:textId="1661707E" w:rsidR="00FF68B0" w:rsidRDefault="00064024">
      <w:pPr>
        <w:pStyle w:val="Standard"/>
        <w:autoSpaceDE w:val="0"/>
        <w:jc w:val="both"/>
        <w:rPr>
          <w:rFonts w:eastAsia="Calibri, Calibri" w:cs="Calibri, Calibri"/>
          <w:color w:val="000000"/>
          <w:lang w:val="en-US"/>
        </w:rPr>
      </w:pPr>
      <w:r>
        <w:rPr>
          <w:rFonts w:eastAsia="Calibri, Calibri" w:cs="Calibri, Calibri"/>
          <w:color w:val="000000"/>
          <w:lang w:val="en-US"/>
        </w:rPr>
        <w:t xml:space="preserve">       </w:t>
      </w:r>
      <w:r w:rsidR="003317BF">
        <w:rPr>
          <w:rFonts w:eastAsia="Calibri, Calibri" w:cs="Calibri, Calibri"/>
          <w:color w:val="000000"/>
          <w:lang w:val="en-US"/>
        </w:rPr>
        <w:tab/>
      </w:r>
      <w:r w:rsidR="00775A00">
        <w:rPr>
          <w:rFonts w:eastAsia="Calibri, Calibri" w:cs="Calibri, Calibri"/>
          <w:color w:val="000000"/>
          <w:lang w:val="en-US"/>
        </w:rPr>
        <w:t xml:space="preserve">There are </w:t>
      </w:r>
      <w:r>
        <w:rPr>
          <w:rFonts w:eastAsia="Calibri, Calibri" w:cs="Calibri, Calibri"/>
          <w:color w:val="000000"/>
          <w:lang w:val="en-US"/>
        </w:rPr>
        <w:t xml:space="preserve">two options </w:t>
      </w:r>
      <w:r w:rsidR="00A72594">
        <w:rPr>
          <w:rFonts w:eastAsia="Calibri, Calibri" w:cs="Calibri, Calibri"/>
          <w:color w:val="000000"/>
          <w:lang w:val="en-US"/>
        </w:rPr>
        <w:t>for</w:t>
      </w:r>
      <w:r w:rsidR="00775A00">
        <w:rPr>
          <w:rFonts w:eastAsia="Calibri, Calibri" w:cs="Calibri, Calibri"/>
          <w:color w:val="000000"/>
          <w:lang w:val="en-US"/>
        </w:rPr>
        <w:t xml:space="preserve"> run</w:t>
      </w:r>
      <w:r w:rsidR="00A72594">
        <w:rPr>
          <w:rFonts w:eastAsia="Calibri, Calibri" w:cs="Calibri, Calibri"/>
          <w:color w:val="000000"/>
          <w:lang w:val="en-US"/>
        </w:rPr>
        <w:t>ning</w:t>
      </w:r>
      <w:r w:rsidR="00775A00">
        <w:rPr>
          <w:rFonts w:eastAsia="Calibri, Calibri" w:cs="Calibri, Calibri"/>
          <w:color w:val="000000"/>
          <w:lang w:val="en-US"/>
        </w:rPr>
        <w:t xml:space="preserve"> the application. </w:t>
      </w:r>
      <w:r w:rsidR="00A72594">
        <w:rPr>
          <w:rFonts w:eastAsia="Calibri, Calibri" w:cs="Calibri, Calibri"/>
          <w:color w:val="000000"/>
          <w:lang w:val="en-US"/>
        </w:rPr>
        <w:t>The first is to run it</w:t>
      </w:r>
      <w:r w:rsidR="00775A00">
        <w:rPr>
          <w:rFonts w:eastAsia="Calibri, Calibri" w:cs="Calibri, Calibri"/>
          <w:color w:val="000000"/>
          <w:lang w:val="en-US"/>
        </w:rPr>
        <w:t xml:space="preserve"> in batch mode</w:t>
      </w:r>
      <w:r w:rsidR="00A72594">
        <w:rPr>
          <w:rFonts w:eastAsia="Calibri, Calibri" w:cs="Calibri, Calibri"/>
          <w:color w:val="000000"/>
          <w:lang w:val="en-US"/>
        </w:rPr>
        <w:t xml:space="preserve"> and the second</w:t>
      </w:r>
      <w:r>
        <w:rPr>
          <w:rFonts w:eastAsia="Calibri, Calibri" w:cs="Calibri, Calibri"/>
          <w:color w:val="000000"/>
          <w:lang w:val="en-US"/>
        </w:rPr>
        <w:t xml:space="preserve"> is</w:t>
      </w:r>
      <w:r w:rsidR="00A72594">
        <w:rPr>
          <w:rFonts w:eastAsia="Calibri, Calibri" w:cs="Calibri, Calibri"/>
          <w:color w:val="000000"/>
          <w:lang w:val="en-US"/>
        </w:rPr>
        <w:t xml:space="preserve"> to</w:t>
      </w:r>
      <w:r>
        <w:rPr>
          <w:rFonts w:eastAsia="Calibri, Calibri" w:cs="Calibri, Calibri"/>
          <w:color w:val="000000"/>
          <w:lang w:val="en-US"/>
        </w:rPr>
        <w:t xml:space="preserve"> run the application step by step.</w:t>
      </w:r>
    </w:p>
    <w:p w14:paraId="1A17B380" w14:textId="77777777" w:rsidR="00064024" w:rsidRDefault="00064024">
      <w:pPr>
        <w:pStyle w:val="Standard"/>
        <w:autoSpaceDE w:val="0"/>
        <w:jc w:val="both"/>
        <w:rPr>
          <w:rFonts w:eastAsia="Calibri, Calibri" w:cs="Calibri, Calibri"/>
          <w:color w:val="000000"/>
          <w:lang w:val="en-US"/>
        </w:rPr>
      </w:pPr>
    </w:p>
    <w:p w14:paraId="1A4DF617" w14:textId="77777777" w:rsidR="00064024" w:rsidRDefault="00775A00" w:rsidP="00064024">
      <w:pPr>
        <w:pStyle w:val="Standard"/>
        <w:numPr>
          <w:ilvl w:val="0"/>
          <w:numId w:val="3"/>
        </w:numPr>
        <w:autoSpaceDE w:val="0"/>
        <w:jc w:val="both"/>
        <w:rPr>
          <w:rFonts w:eastAsia="Calibri, Calibri" w:cs="Calibri, Calibri"/>
          <w:color w:val="000000"/>
          <w:lang w:val="en-US"/>
        </w:rPr>
      </w:pPr>
      <w:r>
        <w:rPr>
          <w:rFonts w:eastAsia="Calibri, Calibri" w:cs="Calibri, Calibri"/>
          <w:color w:val="000000"/>
          <w:lang w:val="en-US"/>
        </w:rPr>
        <w:t>R</w:t>
      </w:r>
      <w:r w:rsidR="00064024">
        <w:rPr>
          <w:rFonts w:eastAsia="Calibri, Calibri" w:cs="Calibri, Calibri"/>
          <w:color w:val="000000"/>
          <w:lang w:val="en-US"/>
        </w:rPr>
        <w:t>un the application</w:t>
      </w:r>
      <w:r>
        <w:rPr>
          <w:rFonts w:eastAsia="Calibri, Calibri" w:cs="Calibri, Calibri"/>
          <w:color w:val="000000"/>
          <w:lang w:val="en-US"/>
        </w:rPr>
        <w:t xml:space="preserve"> in batch mode</w:t>
      </w:r>
    </w:p>
    <w:p w14:paraId="3BE699DC" w14:textId="77777777" w:rsidR="00227275" w:rsidRDefault="00064024" w:rsidP="00064024">
      <w:pPr>
        <w:pStyle w:val="Standard"/>
        <w:autoSpaceDE w:val="0"/>
        <w:ind w:left="720"/>
        <w:jc w:val="both"/>
        <w:rPr>
          <w:rFonts w:eastAsia="Calibri, Calibri" w:cs="Calibri, Calibri"/>
          <w:color w:val="000000"/>
          <w:lang w:val="en-US"/>
        </w:rPr>
      </w:pPr>
      <w:r>
        <w:rPr>
          <w:rFonts w:eastAsia="Calibri, Calibri" w:cs="Calibri, Calibri"/>
          <w:color w:val="000000"/>
          <w:lang w:val="en-US"/>
        </w:rPr>
        <w:t xml:space="preserve">  </w:t>
      </w:r>
    </w:p>
    <w:p w14:paraId="18A96E08" w14:textId="77777777" w:rsidR="00227275" w:rsidRDefault="00227275" w:rsidP="00064024">
      <w:pPr>
        <w:pStyle w:val="Standard"/>
        <w:autoSpaceDE w:val="0"/>
        <w:jc w:val="both"/>
        <w:rPr>
          <w:rFonts w:eastAsia="Calibri, Calibri" w:cs="Calibri, Calibri"/>
          <w:color w:val="000000"/>
          <w:lang w:val="en-US"/>
        </w:rPr>
      </w:pPr>
      <w:r>
        <w:rPr>
          <w:rFonts w:eastAsia="Calibri, Calibri" w:cs="Calibri, Calibri"/>
          <w:color w:val="000000"/>
          <w:lang w:val="en-US"/>
        </w:rPr>
        <w:t xml:space="preserve">   </w:t>
      </w:r>
      <w:r w:rsidR="00064024">
        <w:rPr>
          <w:rFonts w:eastAsia="Calibri, Calibri" w:cs="Calibri, Calibri"/>
          <w:color w:val="000000"/>
          <w:lang w:val="en-US"/>
        </w:rPr>
        <w:t xml:space="preserve">         &gt;</w:t>
      </w:r>
      <w:r w:rsidR="00CF5834">
        <w:rPr>
          <w:rFonts w:eastAsia="Calibri, Calibri" w:cs="Calibri, Calibri"/>
          <w:color w:val="000000"/>
          <w:lang w:val="en-US"/>
        </w:rPr>
        <w:t>cd $HOME/</w:t>
      </w:r>
      <w:proofErr w:type="spellStart"/>
      <w:r w:rsidR="00CF5834">
        <w:rPr>
          <w:rFonts w:eastAsia="Calibri, Calibri" w:cs="Calibri, Calibri"/>
          <w:color w:val="000000"/>
          <w:lang w:val="en-US"/>
        </w:rPr>
        <w:t>modis_ndvi_</w:t>
      </w:r>
      <w:r>
        <w:rPr>
          <w:rFonts w:eastAsia="Calibri, Calibri" w:cs="Calibri, Calibri"/>
          <w:color w:val="000000"/>
          <w:lang w:val="en-US"/>
        </w:rPr>
        <w:t>metrics</w:t>
      </w:r>
      <w:proofErr w:type="spellEnd"/>
      <w:r>
        <w:rPr>
          <w:rFonts w:eastAsia="Calibri, Calibri" w:cs="Calibri, Calibri"/>
          <w:color w:val="000000"/>
          <w:lang w:val="en-US"/>
        </w:rPr>
        <w:t>/scripts</w:t>
      </w:r>
    </w:p>
    <w:p w14:paraId="36EEEBF8" w14:textId="3325524A" w:rsidR="00227275" w:rsidRDefault="00064024"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        &gt;</w:t>
      </w:r>
      <w:r w:rsidR="00227275">
        <w:rPr>
          <w:rFonts w:eastAsia="Calibri, Calibri" w:cs="Calibri, Calibri"/>
          <w:color w:val="000000"/>
          <w:lang w:val="en-US"/>
        </w:rPr>
        <w:t>./1yr_emodis_250_main_v2.bash</w:t>
      </w:r>
      <w:r>
        <w:rPr>
          <w:rFonts w:eastAsia="Calibri, Calibri" w:cs="Calibri, Calibri"/>
          <w:color w:val="000000"/>
          <w:lang w:val="en-US"/>
        </w:rPr>
        <w:t xml:space="preserve"> </w:t>
      </w:r>
      <w:proofErr w:type="spellStart"/>
      <w:r>
        <w:rPr>
          <w:rFonts w:eastAsia="Calibri, Calibri" w:cs="Calibri, Calibri"/>
          <w:color w:val="000000"/>
          <w:lang w:val="en-US"/>
        </w:rPr>
        <w:t>yyyy</w:t>
      </w:r>
      <w:proofErr w:type="spellEnd"/>
    </w:p>
    <w:p w14:paraId="06DF5261" w14:textId="77777777" w:rsidR="00064024" w:rsidRDefault="00064024" w:rsidP="00227275">
      <w:pPr>
        <w:pStyle w:val="Standard"/>
        <w:autoSpaceDE w:val="0"/>
        <w:ind w:firstLine="240"/>
        <w:jc w:val="both"/>
        <w:rPr>
          <w:rFonts w:eastAsia="Calibri, Calibri" w:cs="Calibri, Calibri"/>
          <w:color w:val="000000"/>
          <w:lang w:val="en-US"/>
        </w:rPr>
      </w:pPr>
    </w:p>
    <w:p w14:paraId="4067F914" w14:textId="77777777" w:rsidR="00064024" w:rsidRDefault="00064024" w:rsidP="003E6CF6">
      <w:pPr>
        <w:pStyle w:val="Standard"/>
        <w:autoSpaceDE w:val="0"/>
        <w:ind w:firstLine="706"/>
        <w:jc w:val="both"/>
        <w:rPr>
          <w:rFonts w:eastAsia="Calibri, Calibri" w:cs="Calibri, Calibri"/>
          <w:color w:val="000000"/>
          <w:lang w:val="en-US"/>
        </w:rPr>
      </w:pPr>
      <w:r>
        <w:rPr>
          <w:rFonts w:eastAsia="Calibri, Calibri" w:cs="Calibri, Calibri"/>
          <w:color w:val="000000"/>
          <w:lang w:val="en-US"/>
        </w:rPr>
        <w:t xml:space="preserve">The parameter </w:t>
      </w:r>
      <w:proofErr w:type="spellStart"/>
      <w:r>
        <w:rPr>
          <w:rFonts w:eastAsia="Calibri, Calibri" w:cs="Calibri, Calibri"/>
          <w:color w:val="000000"/>
          <w:lang w:val="en-US"/>
        </w:rPr>
        <w:t>yyyy</w:t>
      </w:r>
      <w:proofErr w:type="spellEnd"/>
      <w:r>
        <w:rPr>
          <w:rFonts w:eastAsia="Calibri, Calibri" w:cs="Calibri, Calibri"/>
          <w:color w:val="000000"/>
          <w:lang w:val="en-US"/>
        </w:rPr>
        <w:t xml:space="preserve"> is the year that you want to process, such as 2007. It will automatically </w:t>
      </w:r>
      <w:r>
        <w:rPr>
          <w:rFonts w:eastAsia="Calibri, Calibri" w:cs="Calibri, Calibri"/>
          <w:color w:val="000000"/>
          <w:lang w:val="en-US"/>
        </w:rPr>
        <w:lastRenderedPageBreak/>
        <w:t>complete all steps to produce the NDVI metrics data file and smoothed data file in the $</w:t>
      </w:r>
      <w:proofErr w:type="spellStart"/>
      <w:r>
        <w:rPr>
          <w:rFonts w:eastAsia="Calibri, Calibri" w:cs="Calibri, Calibri"/>
          <w:color w:val="000000"/>
          <w:lang w:val="en-US"/>
        </w:rPr>
        <w:t>result_dir</w:t>
      </w:r>
      <w:proofErr w:type="spellEnd"/>
      <w:r>
        <w:rPr>
          <w:rFonts w:eastAsia="Calibri, Calibri" w:cs="Calibri, Calibri"/>
          <w:color w:val="000000"/>
          <w:lang w:val="en-US"/>
        </w:rPr>
        <w:t>.</w:t>
      </w:r>
    </w:p>
    <w:p w14:paraId="6FCB43B0" w14:textId="77777777" w:rsidR="00064024" w:rsidRDefault="00064024" w:rsidP="00227275">
      <w:pPr>
        <w:pStyle w:val="Standard"/>
        <w:autoSpaceDE w:val="0"/>
        <w:ind w:firstLine="240"/>
        <w:jc w:val="both"/>
        <w:rPr>
          <w:rFonts w:eastAsia="Calibri, Calibri" w:cs="Calibri, Calibri"/>
          <w:color w:val="000000"/>
          <w:lang w:val="en-US"/>
        </w:rPr>
      </w:pPr>
    </w:p>
    <w:p w14:paraId="63F0A574" w14:textId="77777777" w:rsidR="00227275" w:rsidRDefault="00775A00" w:rsidP="003E6CF6">
      <w:pPr>
        <w:pStyle w:val="Standard"/>
        <w:numPr>
          <w:ilvl w:val="0"/>
          <w:numId w:val="3"/>
        </w:numPr>
        <w:autoSpaceDE w:val="0"/>
        <w:jc w:val="both"/>
        <w:rPr>
          <w:rFonts w:eastAsia="Calibri, Calibri" w:cs="Calibri, Calibri"/>
          <w:color w:val="000000"/>
          <w:lang w:val="en-US"/>
        </w:rPr>
      </w:pPr>
      <w:r>
        <w:rPr>
          <w:rFonts w:eastAsia="Calibri, Calibri" w:cs="Calibri, Calibri"/>
          <w:color w:val="000000"/>
          <w:lang w:val="en-US"/>
        </w:rPr>
        <w:t>R</w:t>
      </w:r>
      <w:r w:rsidR="00064024">
        <w:rPr>
          <w:rFonts w:eastAsia="Calibri, Calibri" w:cs="Calibri, Calibri"/>
          <w:color w:val="000000"/>
          <w:lang w:val="en-US"/>
        </w:rPr>
        <w:t>un the application step by step</w:t>
      </w:r>
    </w:p>
    <w:p w14:paraId="22085059" w14:textId="77777777" w:rsidR="00775A00" w:rsidRDefault="00775A00" w:rsidP="003E6CF6">
      <w:pPr>
        <w:pStyle w:val="Standard"/>
        <w:autoSpaceDE w:val="0"/>
        <w:ind w:left="720"/>
        <w:jc w:val="both"/>
        <w:rPr>
          <w:rFonts w:eastAsia="Calibri, Calibri" w:cs="Calibri, Calibri"/>
          <w:color w:val="000000"/>
          <w:lang w:val="en-US"/>
        </w:rPr>
      </w:pPr>
      <w:r>
        <w:rPr>
          <w:rFonts w:eastAsia="Calibri, Calibri" w:cs="Calibri, Calibri"/>
          <w:color w:val="000000"/>
          <w:lang w:val="en-US"/>
        </w:rPr>
        <w:t xml:space="preserve">Assume the </w:t>
      </w:r>
      <w:proofErr w:type="spellStart"/>
      <w:r>
        <w:rPr>
          <w:rFonts w:eastAsia="Calibri, Calibri" w:cs="Calibri, Calibri"/>
          <w:color w:val="000000"/>
          <w:lang w:val="en-US"/>
        </w:rPr>
        <w:t>eMODIS</w:t>
      </w:r>
      <w:proofErr w:type="spellEnd"/>
      <w:r>
        <w:rPr>
          <w:rFonts w:eastAsia="Calibri, Calibri" w:cs="Calibri, Calibri"/>
          <w:color w:val="000000"/>
          <w:lang w:val="en-US"/>
        </w:rPr>
        <w:t xml:space="preserve"> raw data are stored in the $</w:t>
      </w:r>
      <w:proofErr w:type="spellStart"/>
      <w:r>
        <w:rPr>
          <w:rFonts w:eastAsia="Calibri, Calibri" w:cs="Calibri, Calibri"/>
          <w:color w:val="000000"/>
          <w:lang w:val="en-US"/>
        </w:rPr>
        <w:t>rawdata_dir</w:t>
      </w:r>
      <w:proofErr w:type="spellEnd"/>
      <w:r>
        <w:rPr>
          <w:rFonts w:eastAsia="Calibri, Calibri" w:cs="Calibri, Calibri"/>
          <w:color w:val="000000"/>
          <w:lang w:val="en-US"/>
        </w:rPr>
        <w:t>/YYYY, where YYYY represents year (such as 2007).</w:t>
      </w:r>
    </w:p>
    <w:p w14:paraId="33FF2DD1" w14:textId="77777777" w:rsidR="003E6CF6" w:rsidRDefault="00775A00" w:rsidP="003E6CF6">
      <w:pPr>
        <w:pStyle w:val="Standard"/>
        <w:autoSpaceDE w:val="0"/>
        <w:ind w:left="720"/>
        <w:jc w:val="both"/>
        <w:rPr>
          <w:rFonts w:eastAsia="Calibri, Calibri" w:cs="Calibri, Calibri"/>
          <w:color w:val="000000"/>
          <w:lang w:val="en-US"/>
        </w:rPr>
      </w:pPr>
      <w:r>
        <w:rPr>
          <w:rFonts w:eastAsia="Calibri, Calibri" w:cs="Calibri, Calibri"/>
          <w:color w:val="000000"/>
          <w:lang w:val="en-US"/>
        </w:rPr>
        <w:t xml:space="preserve">  </w:t>
      </w:r>
    </w:p>
    <w:p w14:paraId="5F8D6957" w14:textId="77777777" w:rsidR="00064024" w:rsidRDefault="00775A00"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Step1. </w:t>
      </w:r>
      <w:proofErr w:type="gramStart"/>
      <w:r w:rsidR="00064024">
        <w:rPr>
          <w:rFonts w:eastAsia="Calibri, Calibri" w:cs="Calibri, Calibri"/>
          <w:color w:val="000000"/>
          <w:lang w:val="en-US"/>
        </w:rPr>
        <w:t>unzip</w:t>
      </w:r>
      <w:proofErr w:type="gramEnd"/>
      <w:r w:rsidR="00064024">
        <w:rPr>
          <w:rFonts w:eastAsia="Calibri, Calibri" w:cs="Calibri, Calibri"/>
          <w:color w:val="000000"/>
          <w:lang w:val="en-US"/>
        </w:rPr>
        <w:t xml:space="preserve"> the raw data files</w:t>
      </w:r>
    </w:p>
    <w:p w14:paraId="4F0F1435" w14:textId="77777777" w:rsidR="00064024" w:rsidRDefault="00064024"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&gt;cd $</w:t>
      </w:r>
      <w:proofErr w:type="spellStart"/>
      <w:r>
        <w:rPr>
          <w:rFonts w:eastAsia="Calibri, Calibri" w:cs="Calibri, Calibri"/>
          <w:color w:val="000000"/>
          <w:lang w:val="en-US"/>
        </w:rPr>
        <w:t>rawdata_dir</w:t>
      </w:r>
      <w:proofErr w:type="spellEnd"/>
      <w:r>
        <w:rPr>
          <w:rFonts w:eastAsia="Calibri, Calibri" w:cs="Calibri, Calibri"/>
          <w:color w:val="000000"/>
          <w:lang w:val="en-US"/>
        </w:rPr>
        <w:t>/</w:t>
      </w:r>
      <w:proofErr w:type="spellStart"/>
      <w:r>
        <w:rPr>
          <w:rFonts w:eastAsia="Calibri, Calibri" w:cs="Calibri, Calibri"/>
          <w:color w:val="000000"/>
          <w:lang w:val="en-US"/>
        </w:rPr>
        <w:t>yyyy</w:t>
      </w:r>
      <w:proofErr w:type="spellEnd"/>
    </w:p>
    <w:p w14:paraId="10871AC9" w14:textId="77777777" w:rsidR="00064024" w:rsidRDefault="00064024"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&gt;</w:t>
      </w:r>
      <w:proofErr w:type="spellStart"/>
      <w:r>
        <w:rPr>
          <w:rFonts w:eastAsia="Calibri, Calibri" w:cs="Calibri, Calibri"/>
          <w:color w:val="000000"/>
          <w:lang w:val="en-US"/>
        </w:rPr>
        <w:t>gunzip</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gz</w:t>
      </w:r>
      <w:proofErr w:type="spellEnd"/>
    </w:p>
    <w:p w14:paraId="2A1B4938" w14:textId="77777777" w:rsidR="006664AB" w:rsidRDefault="00064024"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&gt;</w:t>
      </w:r>
      <w:proofErr w:type="spellStart"/>
      <w:r>
        <w:rPr>
          <w:rFonts w:eastAsia="Calibri, Calibri" w:cs="Calibri, Calibri"/>
          <w:color w:val="000000"/>
          <w:lang w:val="en-US"/>
        </w:rPr>
        <w:t>ls</w:t>
      </w:r>
      <w:proofErr w:type="spellEnd"/>
      <w:r>
        <w:rPr>
          <w:rFonts w:eastAsia="Calibri, Calibri" w:cs="Calibri, Calibri"/>
          <w:color w:val="000000"/>
          <w:lang w:val="en-US"/>
        </w:rPr>
        <w:t xml:space="preserve"> $PWD/*NDVI*&gt;</w:t>
      </w:r>
      <w:proofErr w:type="spellStart"/>
      <w:r>
        <w:rPr>
          <w:rFonts w:eastAsia="Calibri, Calibri" w:cs="Calibri, Calibri"/>
          <w:color w:val="000000"/>
          <w:lang w:val="en-US"/>
        </w:rPr>
        <w:t>yyyy_</w:t>
      </w:r>
      <w:r w:rsidR="006664AB">
        <w:rPr>
          <w:rFonts w:eastAsia="Calibri, Calibri" w:cs="Calibri, Calibri"/>
          <w:color w:val="000000"/>
          <w:lang w:val="en-US"/>
        </w:rPr>
        <w:t>flist_ndvi</w:t>
      </w:r>
      <w:proofErr w:type="spellEnd"/>
    </w:p>
    <w:p w14:paraId="73D4A5A8" w14:textId="77777777" w:rsidR="006664AB" w:rsidRDefault="006664AB"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&gt;</w:t>
      </w:r>
      <w:proofErr w:type="spellStart"/>
      <w:r>
        <w:rPr>
          <w:rFonts w:eastAsia="Calibri, Calibri" w:cs="Calibri, Calibri"/>
          <w:color w:val="000000"/>
          <w:lang w:val="en-US"/>
        </w:rPr>
        <w:t>ls</w:t>
      </w:r>
      <w:proofErr w:type="spellEnd"/>
      <w:r>
        <w:rPr>
          <w:rFonts w:eastAsia="Calibri, Calibri" w:cs="Calibri, Calibri"/>
          <w:color w:val="000000"/>
          <w:lang w:val="en-US"/>
        </w:rPr>
        <w:t xml:space="preserve"> $PWD/*QUAL*&gt;</w:t>
      </w:r>
      <w:proofErr w:type="spellStart"/>
      <w:r>
        <w:rPr>
          <w:rFonts w:eastAsia="Calibri, Calibri" w:cs="Calibri, Calibri"/>
          <w:color w:val="000000"/>
          <w:lang w:val="en-US"/>
        </w:rPr>
        <w:t>yyyy_flist_bq</w:t>
      </w:r>
      <w:proofErr w:type="spellEnd"/>
    </w:p>
    <w:p w14:paraId="3FE426B3" w14:textId="77777777" w:rsidR="00064024" w:rsidRDefault="00064024"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 </w:t>
      </w:r>
    </w:p>
    <w:p w14:paraId="2EAD86DB" w14:textId="77777777" w:rsidR="00064024" w:rsidRDefault="00775A00"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Step2. </w:t>
      </w:r>
      <w:proofErr w:type="gramStart"/>
      <w:r w:rsidR="00064024">
        <w:rPr>
          <w:rFonts w:eastAsia="Calibri, Calibri" w:cs="Calibri, Calibri"/>
          <w:color w:val="000000"/>
          <w:lang w:val="en-US"/>
        </w:rPr>
        <w:t>create</w:t>
      </w:r>
      <w:proofErr w:type="gramEnd"/>
      <w:r w:rsidR="00064024">
        <w:rPr>
          <w:rFonts w:eastAsia="Calibri, Calibri" w:cs="Calibri, Calibri"/>
          <w:color w:val="000000"/>
          <w:lang w:val="en-US"/>
        </w:rPr>
        <w:t xml:space="preserve"> </w:t>
      </w:r>
      <w:proofErr w:type="spellStart"/>
      <w:r w:rsidR="00064024">
        <w:rPr>
          <w:rFonts w:eastAsia="Calibri, Calibri" w:cs="Calibri, Calibri"/>
          <w:color w:val="000000"/>
          <w:lang w:val="en-US"/>
        </w:rPr>
        <w:t>ndvi</w:t>
      </w:r>
      <w:proofErr w:type="spellEnd"/>
      <w:r w:rsidR="00064024">
        <w:rPr>
          <w:rFonts w:eastAsia="Calibri, Calibri" w:cs="Calibri, Calibri"/>
          <w:color w:val="000000"/>
          <w:lang w:val="en-US"/>
        </w:rPr>
        <w:t xml:space="preserve"> file list and quality file list.</w:t>
      </w:r>
    </w:p>
    <w:p w14:paraId="521B53A1" w14:textId="77777777" w:rsidR="006664AB" w:rsidRDefault="002C04A3"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&gt;./1yr_emodis_250_flist.bash </w:t>
      </w:r>
      <w:proofErr w:type="spellStart"/>
      <w:r>
        <w:rPr>
          <w:rFonts w:eastAsia="Calibri, Calibri" w:cs="Calibri, Calibri"/>
          <w:color w:val="000000"/>
          <w:lang w:val="en-US"/>
        </w:rPr>
        <w:t>unzipped_data_file_dir</w:t>
      </w:r>
      <w:proofErr w:type="spellEnd"/>
      <w:r>
        <w:rPr>
          <w:rFonts w:eastAsia="Calibri, Calibri" w:cs="Calibri, Calibri"/>
          <w:color w:val="000000"/>
          <w:lang w:val="en-US"/>
        </w:rPr>
        <w:t>, year</w:t>
      </w:r>
    </w:p>
    <w:p w14:paraId="7D6419AE" w14:textId="77777777" w:rsidR="002C04A3" w:rsidRDefault="002C04A3" w:rsidP="00227275">
      <w:pPr>
        <w:pStyle w:val="Standard"/>
        <w:autoSpaceDE w:val="0"/>
        <w:ind w:firstLine="240"/>
        <w:jc w:val="both"/>
        <w:rPr>
          <w:rFonts w:eastAsia="Calibri, Calibri" w:cs="Calibri, Calibri"/>
          <w:color w:val="000000"/>
          <w:lang w:val="en-US"/>
        </w:rPr>
      </w:pPr>
    </w:p>
    <w:p w14:paraId="043A3262" w14:textId="77777777" w:rsidR="00064024" w:rsidRDefault="00775A00"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Step3. </w:t>
      </w:r>
      <w:proofErr w:type="gramStart"/>
      <w:r w:rsidR="003E6CF6">
        <w:rPr>
          <w:rFonts w:eastAsia="Calibri, Calibri" w:cs="Calibri, Calibri"/>
          <w:color w:val="000000"/>
          <w:lang w:val="en-US"/>
        </w:rPr>
        <w:t>s</w:t>
      </w:r>
      <w:r w:rsidR="00064024">
        <w:rPr>
          <w:rFonts w:eastAsia="Calibri, Calibri" w:cs="Calibri, Calibri"/>
          <w:color w:val="000000"/>
          <w:lang w:val="en-US"/>
        </w:rPr>
        <w:t>tack</w:t>
      </w:r>
      <w:proofErr w:type="gramEnd"/>
      <w:r w:rsidR="00064024">
        <w:rPr>
          <w:rFonts w:eastAsia="Calibri, Calibri" w:cs="Calibri, Calibri"/>
          <w:color w:val="000000"/>
          <w:lang w:val="en-US"/>
        </w:rPr>
        <w:t xml:space="preserve"> the one-year data</w:t>
      </w:r>
    </w:p>
    <w:p w14:paraId="47AB8AFB" w14:textId="77777777" w:rsidR="002C04A3" w:rsidRDefault="002C04A3"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&gt;./1yr_emodis_250_stack_v2.bash </w:t>
      </w:r>
      <w:proofErr w:type="spellStart"/>
      <w:r>
        <w:rPr>
          <w:rFonts w:eastAsia="Calibri, Calibri" w:cs="Calibri, Calibri"/>
          <w:color w:val="000000"/>
          <w:lang w:val="en-US"/>
        </w:rPr>
        <w:t>flist_ndvi</w:t>
      </w:r>
      <w:proofErr w:type="gramStart"/>
      <w:r>
        <w:rPr>
          <w:rFonts w:eastAsia="Calibri, Calibri" w:cs="Calibri, Calibri"/>
          <w:color w:val="000000"/>
          <w:lang w:val="en-US"/>
        </w:rPr>
        <w:t>,flist</w:t>
      </w:r>
      <w:proofErr w:type="gramEnd"/>
      <w:r>
        <w:rPr>
          <w:rFonts w:eastAsia="Calibri, Calibri" w:cs="Calibri, Calibri"/>
          <w:color w:val="000000"/>
          <w:lang w:val="en-US"/>
        </w:rPr>
        <w:t>_bq</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ul_lon</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ul_lat</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lr_lon</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lr_lat</w:t>
      </w:r>
      <w:proofErr w:type="spellEnd"/>
    </w:p>
    <w:p w14:paraId="1AFF8D90" w14:textId="77777777" w:rsidR="002C04A3" w:rsidRDefault="002C04A3" w:rsidP="00227275">
      <w:pPr>
        <w:pStyle w:val="Standard"/>
        <w:autoSpaceDE w:val="0"/>
        <w:ind w:firstLine="240"/>
        <w:jc w:val="both"/>
        <w:rPr>
          <w:rFonts w:eastAsia="Calibri, Calibri" w:cs="Calibri, Calibri"/>
          <w:color w:val="000000"/>
          <w:lang w:val="en-US"/>
        </w:rPr>
      </w:pPr>
    </w:p>
    <w:p w14:paraId="58E680A3" w14:textId="0382B76F" w:rsidR="002C04A3" w:rsidRDefault="002C04A3"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The </w:t>
      </w:r>
      <w:proofErr w:type="spellStart"/>
      <w:r>
        <w:rPr>
          <w:rFonts w:eastAsia="Calibri, Calibri" w:cs="Calibri, Calibri"/>
          <w:color w:val="000000"/>
          <w:lang w:val="en-US"/>
        </w:rPr>
        <w:t>flist_ndvi</w:t>
      </w:r>
      <w:proofErr w:type="spellEnd"/>
      <w:r>
        <w:rPr>
          <w:rFonts w:eastAsia="Calibri, Calibri" w:cs="Calibri, Calibri"/>
          <w:color w:val="000000"/>
          <w:lang w:val="en-US"/>
        </w:rPr>
        <w:t xml:space="preserve"> and </w:t>
      </w:r>
      <w:proofErr w:type="spellStart"/>
      <w:r>
        <w:rPr>
          <w:rFonts w:eastAsia="Calibri, Calibri" w:cs="Calibri, Calibri"/>
          <w:color w:val="000000"/>
          <w:lang w:val="en-US"/>
        </w:rPr>
        <w:t>flist_bq</w:t>
      </w:r>
      <w:proofErr w:type="spellEnd"/>
      <w:r>
        <w:rPr>
          <w:rFonts w:eastAsia="Calibri, Calibri" w:cs="Calibri, Calibri"/>
          <w:color w:val="000000"/>
          <w:lang w:val="en-US"/>
        </w:rPr>
        <w:t xml:space="preserve"> are file lists which include the full path of </w:t>
      </w:r>
      <w:proofErr w:type="spellStart"/>
      <w:r>
        <w:rPr>
          <w:rFonts w:eastAsia="Calibri, Calibri" w:cs="Calibri, Calibri"/>
          <w:color w:val="000000"/>
          <w:lang w:val="en-US"/>
        </w:rPr>
        <w:t>ndvi</w:t>
      </w:r>
      <w:proofErr w:type="spellEnd"/>
      <w:r>
        <w:rPr>
          <w:rFonts w:eastAsia="Calibri, Calibri" w:cs="Calibri, Calibri"/>
          <w:color w:val="000000"/>
          <w:lang w:val="en-US"/>
        </w:rPr>
        <w:t xml:space="preserve"> and quality file names, respectively. The </w:t>
      </w:r>
      <w:proofErr w:type="spellStart"/>
      <w:r>
        <w:rPr>
          <w:rFonts w:eastAsia="Calibri, Calibri" w:cs="Calibri, Calibri"/>
          <w:color w:val="000000"/>
          <w:lang w:val="en-US"/>
        </w:rPr>
        <w:t>ul_lon</w:t>
      </w:r>
      <w:proofErr w:type="gramStart"/>
      <w:r>
        <w:rPr>
          <w:rFonts w:eastAsia="Calibri, Calibri" w:cs="Calibri, Calibri"/>
          <w:color w:val="000000"/>
          <w:lang w:val="en-US"/>
        </w:rPr>
        <w:t>,ul</w:t>
      </w:r>
      <w:proofErr w:type="gramEnd"/>
      <w:r>
        <w:rPr>
          <w:rFonts w:eastAsia="Calibri, Calibri" w:cs="Calibri, Calibri"/>
          <w:color w:val="000000"/>
          <w:lang w:val="en-US"/>
        </w:rPr>
        <w:t>_lat</w:t>
      </w:r>
      <w:proofErr w:type="spellEnd"/>
      <w:r>
        <w:rPr>
          <w:rFonts w:eastAsia="Calibri, Calibri" w:cs="Calibri, Calibri"/>
          <w:color w:val="000000"/>
          <w:lang w:val="en-US"/>
        </w:rPr>
        <w:t xml:space="preserve">, </w:t>
      </w:r>
      <w:proofErr w:type="spellStart"/>
      <w:r>
        <w:rPr>
          <w:rFonts w:eastAsia="Calibri, Calibri" w:cs="Calibri, Calibri"/>
          <w:color w:val="000000"/>
          <w:lang w:val="en-US"/>
        </w:rPr>
        <w:t>lr_lon</w:t>
      </w:r>
      <w:proofErr w:type="spellEnd"/>
      <w:r>
        <w:rPr>
          <w:rFonts w:eastAsia="Calibri, Calibri" w:cs="Calibri, Calibri"/>
          <w:color w:val="000000"/>
          <w:lang w:val="en-US"/>
        </w:rPr>
        <w:t xml:space="preserve"> and </w:t>
      </w:r>
      <w:proofErr w:type="spellStart"/>
      <w:r>
        <w:rPr>
          <w:rFonts w:eastAsia="Calibri, Calibri" w:cs="Calibri, Calibri"/>
          <w:color w:val="000000"/>
          <w:lang w:val="en-US"/>
        </w:rPr>
        <w:t>lr_lat</w:t>
      </w:r>
      <w:proofErr w:type="spellEnd"/>
      <w:r>
        <w:rPr>
          <w:rFonts w:eastAsia="Calibri, Calibri" w:cs="Calibri, Calibri"/>
          <w:color w:val="000000"/>
          <w:lang w:val="en-US"/>
        </w:rPr>
        <w:t xml:space="preserve"> </w:t>
      </w:r>
      <w:r w:rsidR="003317BF">
        <w:rPr>
          <w:rFonts w:eastAsia="Calibri, Calibri" w:cs="Calibri, Calibri"/>
          <w:color w:val="000000"/>
          <w:lang w:val="en-US"/>
        </w:rPr>
        <w:t xml:space="preserve">are upper left and low right location of the rectangular zone in longitude and latitude. They are used to subset the data. </w:t>
      </w:r>
      <w:r w:rsidR="007206AF">
        <w:rPr>
          <w:rFonts w:eastAsia="Calibri, Calibri" w:cs="Calibri, Calibri"/>
          <w:color w:val="000000"/>
          <w:lang w:val="en-US"/>
        </w:rPr>
        <w:t>If one does not subset the data, one s</w:t>
      </w:r>
      <w:r w:rsidR="003317BF">
        <w:rPr>
          <w:rFonts w:eastAsia="Calibri, Calibri" w:cs="Calibri, Calibri"/>
          <w:color w:val="000000"/>
          <w:lang w:val="en-US"/>
        </w:rPr>
        <w:t xml:space="preserve">et </w:t>
      </w:r>
      <w:r w:rsidR="007206AF">
        <w:rPr>
          <w:rFonts w:eastAsia="Calibri, Calibri" w:cs="Calibri, Calibri"/>
          <w:color w:val="000000"/>
          <w:lang w:val="en-US"/>
        </w:rPr>
        <w:t>the four location arguments as 0.</w:t>
      </w:r>
      <w:del w:id="167" w:author="jiang" w:date="2012-11-16T09:22:00Z">
        <w:r w:rsidR="007206AF" w:rsidDel="007206AF">
          <w:rPr>
            <w:rFonts w:eastAsia="Calibri, Calibri" w:cs="Calibri, Calibri"/>
            <w:color w:val="000000"/>
            <w:lang w:val="en-US"/>
          </w:rPr>
          <w:delText xml:space="preserve"> </w:delText>
        </w:r>
      </w:del>
    </w:p>
    <w:p w14:paraId="1DE1D751" w14:textId="77777777" w:rsidR="002C04A3" w:rsidRDefault="002C04A3"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 </w:t>
      </w:r>
    </w:p>
    <w:p w14:paraId="7C0DF9B1" w14:textId="77777777" w:rsidR="00064024" w:rsidRDefault="00775A00"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Step4. </w:t>
      </w:r>
      <w:proofErr w:type="gramStart"/>
      <w:r w:rsidR="00064024">
        <w:rPr>
          <w:rFonts w:eastAsia="Calibri, Calibri" w:cs="Calibri, Calibri"/>
          <w:color w:val="000000"/>
          <w:lang w:val="en-US"/>
        </w:rPr>
        <w:t>calculate</w:t>
      </w:r>
      <w:proofErr w:type="gramEnd"/>
      <w:r w:rsidR="00064024">
        <w:rPr>
          <w:rFonts w:eastAsia="Calibri, Calibri" w:cs="Calibri, Calibri"/>
          <w:color w:val="000000"/>
          <w:lang w:val="en-US"/>
        </w:rPr>
        <w:t xml:space="preserve"> </w:t>
      </w:r>
      <w:proofErr w:type="spellStart"/>
      <w:r w:rsidR="00064024">
        <w:rPr>
          <w:rFonts w:eastAsia="Calibri, Calibri" w:cs="Calibri, Calibri"/>
          <w:color w:val="000000"/>
          <w:lang w:val="en-US"/>
        </w:rPr>
        <w:t>ndvi</w:t>
      </w:r>
      <w:proofErr w:type="spellEnd"/>
      <w:r w:rsidR="00064024">
        <w:rPr>
          <w:rFonts w:eastAsia="Calibri, Calibri" w:cs="Calibri, Calibri"/>
          <w:color w:val="000000"/>
          <w:lang w:val="en-US"/>
        </w:rPr>
        <w:t xml:space="preserve"> metrics</w:t>
      </w:r>
    </w:p>
    <w:p w14:paraId="3F30EF24" w14:textId="77777777" w:rsidR="00064024" w:rsidRDefault="003317BF" w:rsidP="00227275">
      <w:pPr>
        <w:pStyle w:val="Standard"/>
        <w:autoSpaceDE w:val="0"/>
        <w:ind w:firstLine="240"/>
        <w:jc w:val="both"/>
        <w:rPr>
          <w:rFonts w:eastAsia="Calibri, Calibri" w:cs="Calibri, Calibri"/>
          <w:color w:val="000000"/>
          <w:lang w:val="en-US"/>
        </w:rPr>
      </w:pPr>
      <w:r>
        <w:rPr>
          <w:rFonts w:eastAsia="Calibri, Calibri" w:cs="Calibri, Calibri"/>
          <w:color w:val="000000"/>
          <w:lang w:val="en-US"/>
        </w:rPr>
        <w:t xml:space="preserve">&gt;./1yr_emodis_250_calmetrics_v2.bash </w:t>
      </w:r>
      <w:proofErr w:type="spellStart"/>
      <w:r>
        <w:rPr>
          <w:rFonts w:eastAsia="Calibri, Calibri" w:cs="Calibri, Calibri"/>
          <w:color w:val="000000"/>
          <w:lang w:val="en-US"/>
        </w:rPr>
        <w:t>one_year_stacked_data_file</w:t>
      </w:r>
      <w:proofErr w:type="spellEnd"/>
    </w:p>
    <w:p w14:paraId="53530B06" w14:textId="77777777" w:rsidR="003317BF" w:rsidRDefault="003317BF" w:rsidP="00227275">
      <w:pPr>
        <w:pStyle w:val="Standard"/>
        <w:autoSpaceDE w:val="0"/>
        <w:ind w:firstLine="240"/>
        <w:jc w:val="both"/>
        <w:rPr>
          <w:rFonts w:eastAsia="Calibri, Calibri" w:cs="Calibri, Calibri"/>
          <w:color w:val="000000"/>
          <w:lang w:val="en-US"/>
        </w:rPr>
      </w:pPr>
    </w:p>
    <w:p w14:paraId="33DAC1F1" w14:textId="77777777" w:rsidR="00227275" w:rsidRDefault="00227275" w:rsidP="003317BF">
      <w:pPr>
        <w:pStyle w:val="Standard"/>
        <w:autoSpaceDE w:val="0"/>
        <w:jc w:val="both"/>
        <w:rPr>
          <w:rFonts w:eastAsia="Calibri, Calibri" w:cs="Calibri, Calibri"/>
          <w:color w:val="000000"/>
          <w:lang w:val="en-US"/>
        </w:rPr>
      </w:pPr>
    </w:p>
    <w:p w14:paraId="6A4F0F71" w14:textId="77777777" w:rsidR="00864B98" w:rsidRPr="0023588A" w:rsidRDefault="003317BF">
      <w:pPr>
        <w:pStyle w:val="Standard"/>
        <w:autoSpaceDE w:val="0"/>
        <w:jc w:val="both"/>
        <w:rPr>
          <w:b/>
          <w:lang w:val="en-US"/>
        </w:rPr>
      </w:pPr>
      <w:r w:rsidRPr="0023588A">
        <w:rPr>
          <w:b/>
          <w:lang w:val="en-US"/>
        </w:rPr>
        <w:t>2.2.2 NDVI metrics algorithm Description</w:t>
      </w:r>
    </w:p>
    <w:p w14:paraId="76105A88" w14:textId="77777777" w:rsidR="00D958C8" w:rsidRDefault="00D958C8">
      <w:pPr>
        <w:pStyle w:val="Standard"/>
        <w:autoSpaceDE w:val="0"/>
        <w:jc w:val="both"/>
        <w:rPr>
          <w:lang w:val="en-US"/>
        </w:rPr>
      </w:pPr>
    </w:p>
    <w:p w14:paraId="6C6E169A" w14:textId="77777777" w:rsidR="003317BF" w:rsidRDefault="003317BF">
      <w:pPr>
        <w:pStyle w:val="Standard"/>
        <w:autoSpaceDE w:val="0"/>
        <w:jc w:val="both"/>
        <w:rPr>
          <w:lang w:val="en-US"/>
        </w:rPr>
      </w:pPr>
      <w:r>
        <w:rPr>
          <w:lang w:val="en-US"/>
        </w:rPr>
        <w:tab/>
        <w:t xml:space="preserve">As described in Figure </w:t>
      </w:r>
      <w:r w:rsidR="00D958C8">
        <w:rPr>
          <w:lang w:val="en-US"/>
        </w:rPr>
        <w:t>2.2, NDVI metrics algorithm includes: stack</w:t>
      </w:r>
      <w:r w:rsidR="00D45DDD">
        <w:rPr>
          <w:lang w:val="en-US"/>
        </w:rPr>
        <w:t>ing</w:t>
      </w:r>
      <w:r w:rsidR="00D958C8">
        <w:rPr>
          <w:lang w:val="en-US"/>
        </w:rPr>
        <w:t xml:space="preserve"> one year of NDVI data, </w:t>
      </w:r>
      <w:r w:rsidR="00D45DDD">
        <w:rPr>
          <w:lang w:val="en-US"/>
        </w:rPr>
        <w:t>interpolating the data, smoothing the data, and calculating</w:t>
      </w:r>
      <w:r w:rsidR="00D958C8">
        <w:rPr>
          <w:lang w:val="en-US"/>
        </w:rPr>
        <w:t xml:space="preserve"> the</w:t>
      </w:r>
      <w:r w:rsidR="00D45DDD">
        <w:rPr>
          <w:lang w:val="en-US"/>
        </w:rPr>
        <w:t xml:space="preserve"> yearly</w:t>
      </w:r>
      <w:r w:rsidR="00D958C8">
        <w:rPr>
          <w:lang w:val="en-US"/>
        </w:rPr>
        <w:t xml:space="preserve"> metrics. </w:t>
      </w:r>
    </w:p>
    <w:p w14:paraId="5666143F" w14:textId="77777777" w:rsidR="003317BF" w:rsidRPr="00362708" w:rsidRDefault="003317BF">
      <w:pPr>
        <w:pStyle w:val="Standard"/>
        <w:autoSpaceDE w:val="0"/>
        <w:jc w:val="both"/>
        <w:rPr>
          <w:lang w:val="en-US"/>
        </w:rPr>
      </w:pPr>
    </w:p>
    <w:p w14:paraId="252389EF" w14:textId="77777777" w:rsidR="00864B98" w:rsidRPr="00025B43" w:rsidRDefault="000629E7" w:rsidP="00D958C8">
      <w:pPr>
        <w:pStyle w:val="Standard"/>
        <w:numPr>
          <w:ilvl w:val="0"/>
          <w:numId w:val="4"/>
        </w:numPr>
        <w:autoSpaceDE w:val="0"/>
        <w:jc w:val="both"/>
        <w:rPr>
          <w:lang w:val="en-US"/>
        </w:rPr>
      </w:pPr>
      <w:r w:rsidRPr="00025B43">
        <w:rPr>
          <w:lang w:val="en-US"/>
        </w:rPr>
        <w:t>S</w:t>
      </w:r>
      <w:r w:rsidR="00864B98" w:rsidRPr="00025B43">
        <w:rPr>
          <w:lang w:val="en-US"/>
        </w:rPr>
        <w:t>tack</w:t>
      </w:r>
      <w:r w:rsidR="004B6AE8" w:rsidRPr="00025B43">
        <w:rPr>
          <w:lang w:val="en-US"/>
        </w:rPr>
        <w:t>ing the NDVI</w:t>
      </w:r>
      <w:r w:rsidR="00864B98" w:rsidRPr="00025B43">
        <w:rPr>
          <w:lang w:val="en-US"/>
        </w:rPr>
        <w:t xml:space="preserve"> and quality data</w:t>
      </w:r>
    </w:p>
    <w:p w14:paraId="5F6F4F84" w14:textId="77777777" w:rsidR="00593FCF" w:rsidRPr="00362708" w:rsidRDefault="00593FCF">
      <w:pPr>
        <w:pStyle w:val="Standard"/>
        <w:autoSpaceDE w:val="0"/>
        <w:jc w:val="both"/>
        <w:rPr>
          <w:lang w:val="en-US"/>
        </w:rPr>
      </w:pPr>
    </w:p>
    <w:p w14:paraId="4C4A75E9" w14:textId="5BCCB6C1" w:rsidR="00593FCF" w:rsidRDefault="004B6AE8" w:rsidP="003E6CF6">
      <w:pPr>
        <w:pStyle w:val="Standard"/>
        <w:autoSpaceDE w:val="0"/>
        <w:ind w:firstLine="360"/>
        <w:jc w:val="both"/>
        <w:rPr>
          <w:lang w:val="en-US"/>
        </w:rPr>
      </w:pPr>
      <w:r w:rsidRPr="00362708">
        <w:rPr>
          <w:lang w:val="en-US"/>
        </w:rPr>
        <w:t>Figure 2.</w:t>
      </w:r>
      <w:r w:rsidR="00864B98" w:rsidRPr="00362708">
        <w:rPr>
          <w:lang w:val="en-US"/>
        </w:rPr>
        <w:t xml:space="preserve">3 is the flowchart of </w:t>
      </w:r>
      <w:r w:rsidR="009D59F6">
        <w:rPr>
          <w:lang w:val="en-US"/>
        </w:rPr>
        <w:t xml:space="preserve">the layer </w:t>
      </w:r>
      <w:r w:rsidR="00864B98" w:rsidRPr="00362708">
        <w:rPr>
          <w:lang w:val="en-US"/>
        </w:rPr>
        <w:t>stack</w:t>
      </w:r>
      <w:r w:rsidR="009D59F6">
        <w:rPr>
          <w:lang w:val="en-US"/>
        </w:rPr>
        <w:t>ing</w:t>
      </w:r>
      <w:r w:rsidR="00864B98" w:rsidRPr="00362708">
        <w:rPr>
          <w:lang w:val="en-US"/>
        </w:rPr>
        <w:t xml:space="preserve"> process</w:t>
      </w:r>
      <w:r w:rsidR="009D59F6">
        <w:rPr>
          <w:lang w:val="en-US"/>
        </w:rPr>
        <w:t>.</w:t>
      </w:r>
    </w:p>
    <w:p w14:paraId="5F9A4841" w14:textId="77777777" w:rsidR="00D958C8" w:rsidRDefault="00D958C8">
      <w:pPr>
        <w:pStyle w:val="Standard"/>
        <w:autoSpaceDE w:val="0"/>
        <w:jc w:val="both"/>
        <w:rPr>
          <w:lang w:val="en-US"/>
        </w:rPr>
      </w:pPr>
    </w:p>
    <w:p w14:paraId="3CD2D2EF" w14:textId="77777777" w:rsidR="00D958C8" w:rsidRDefault="00D958C8">
      <w:pPr>
        <w:pStyle w:val="Standard"/>
        <w:autoSpaceDE w:val="0"/>
        <w:jc w:val="both"/>
        <w:rPr>
          <w:lang w:val="en-US"/>
        </w:rPr>
      </w:pPr>
    </w:p>
    <w:p w14:paraId="7EF2F52F" w14:textId="77777777" w:rsidR="00D958C8" w:rsidRDefault="00D958C8">
      <w:pPr>
        <w:pStyle w:val="Standard"/>
        <w:autoSpaceDE w:val="0"/>
        <w:jc w:val="both"/>
        <w:rPr>
          <w:lang w:val="en-US"/>
        </w:rPr>
      </w:pPr>
    </w:p>
    <w:p w14:paraId="49B50E86" w14:textId="77777777" w:rsidR="00D958C8" w:rsidRDefault="00D958C8">
      <w:pPr>
        <w:pStyle w:val="Standard"/>
        <w:autoSpaceDE w:val="0"/>
        <w:jc w:val="both"/>
        <w:rPr>
          <w:lang w:val="en-US"/>
        </w:rPr>
      </w:pPr>
    </w:p>
    <w:p w14:paraId="41FB0DA9" w14:textId="77777777" w:rsidR="00D958C8" w:rsidRDefault="00D958C8">
      <w:pPr>
        <w:pStyle w:val="Standard"/>
        <w:autoSpaceDE w:val="0"/>
        <w:jc w:val="both"/>
        <w:rPr>
          <w:lang w:val="en-US"/>
        </w:rPr>
      </w:pPr>
    </w:p>
    <w:p w14:paraId="5747E436" w14:textId="77777777" w:rsidR="00D958C8" w:rsidRDefault="00D958C8">
      <w:pPr>
        <w:pStyle w:val="Standard"/>
        <w:autoSpaceDE w:val="0"/>
        <w:jc w:val="both"/>
        <w:rPr>
          <w:lang w:val="en-US"/>
        </w:rPr>
      </w:pPr>
    </w:p>
    <w:p w14:paraId="7C0AC0F5" w14:textId="77777777" w:rsidR="00D958C8" w:rsidRDefault="00D958C8">
      <w:pPr>
        <w:pStyle w:val="Standard"/>
        <w:autoSpaceDE w:val="0"/>
        <w:jc w:val="both"/>
        <w:rPr>
          <w:lang w:val="en-US"/>
        </w:rPr>
      </w:pPr>
    </w:p>
    <w:p w14:paraId="439972EF" w14:textId="77777777" w:rsidR="00D958C8" w:rsidRDefault="00D958C8">
      <w:pPr>
        <w:pStyle w:val="Standard"/>
        <w:autoSpaceDE w:val="0"/>
        <w:jc w:val="both"/>
        <w:rPr>
          <w:lang w:val="en-US"/>
        </w:rPr>
      </w:pPr>
    </w:p>
    <w:p w14:paraId="70DB2572" w14:textId="77777777" w:rsidR="00D958C8" w:rsidRDefault="00D958C8">
      <w:pPr>
        <w:pStyle w:val="Standard"/>
        <w:autoSpaceDE w:val="0"/>
        <w:jc w:val="both"/>
        <w:rPr>
          <w:lang w:val="en-US"/>
        </w:rPr>
      </w:pPr>
    </w:p>
    <w:p w14:paraId="22387276" w14:textId="77777777" w:rsidR="00D958C8" w:rsidRDefault="00D958C8">
      <w:pPr>
        <w:pStyle w:val="Standard"/>
        <w:autoSpaceDE w:val="0"/>
        <w:jc w:val="both"/>
        <w:rPr>
          <w:lang w:val="en-US"/>
        </w:rPr>
      </w:pPr>
    </w:p>
    <w:p w14:paraId="6A8BF002" w14:textId="77777777" w:rsidR="00D958C8" w:rsidRDefault="00D958C8">
      <w:pPr>
        <w:pStyle w:val="Standard"/>
        <w:autoSpaceDE w:val="0"/>
        <w:jc w:val="both"/>
        <w:rPr>
          <w:lang w:val="en-US"/>
        </w:rPr>
      </w:pPr>
    </w:p>
    <w:p w14:paraId="15836016" w14:textId="77777777" w:rsidR="00D958C8" w:rsidRDefault="00D958C8">
      <w:pPr>
        <w:pStyle w:val="Standard"/>
        <w:autoSpaceDE w:val="0"/>
        <w:jc w:val="both"/>
        <w:rPr>
          <w:lang w:val="en-US"/>
        </w:rPr>
      </w:pPr>
    </w:p>
    <w:p w14:paraId="6C09D9EC" w14:textId="77777777" w:rsidR="00D958C8" w:rsidRDefault="00D958C8">
      <w:pPr>
        <w:pStyle w:val="Standard"/>
        <w:autoSpaceDE w:val="0"/>
        <w:jc w:val="both"/>
        <w:rPr>
          <w:lang w:val="en-US"/>
        </w:rPr>
      </w:pPr>
    </w:p>
    <w:p w14:paraId="50FA19D6" w14:textId="77777777" w:rsidR="00D958C8" w:rsidRDefault="00D958C8">
      <w:pPr>
        <w:pStyle w:val="Standard"/>
        <w:autoSpaceDE w:val="0"/>
        <w:jc w:val="both"/>
        <w:rPr>
          <w:lang w:val="en-US"/>
        </w:rPr>
      </w:pPr>
    </w:p>
    <w:p w14:paraId="25BDFE2F" w14:textId="77777777" w:rsidR="00D958C8" w:rsidRDefault="00D958C8">
      <w:pPr>
        <w:pStyle w:val="Standard"/>
        <w:autoSpaceDE w:val="0"/>
        <w:jc w:val="both"/>
        <w:rPr>
          <w:lang w:val="en-US"/>
        </w:rPr>
      </w:pPr>
    </w:p>
    <w:p w14:paraId="04CD29F1" w14:textId="77777777" w:rsidR="00D958C8" w:rsidRDefault="00D958C8">
      <w:pPr>
        <w:pStyle w:val="Standard"/>
        <w:autoSpaceDE w:val="0"/>
        <w:jc w:val="both"/>
        <w:rPr>
          <w:lang w:val="en-US"/>
        </w:rPr>
      </w:pPr>
    </w:p>
    <w:p w14:paraId="4DCEC65C" w14:textId="77777777" w:rsidR="00D958C8" w:rsidRDefault="00D958C8">
      <w:pPr>
        <w:pStyle w:val="Standard"/>
        <w:autoSpaceDE w:val="0"/>
        <w:jc w:val="both"/>
        <w:rPr>
          <w:lang w:val="en-US"/>
        </w:rPr>
      </w:pPr>
    </w:p>
    <w:p w14:paraId="109CA006" w14:textId="77777777" w:rsidR="00D958C8" w:rsidRDefault="00D958C8">
      <w:pPr>
        <w:pStyle w:val="Standard"/>
        <w:autoSpaceDE w:val="0"/>
        <w:jc w:val="both"/>
        <w:rPr>
          <w:lang w:val="en-US"/>
        </w:rPr>
      </w:pPr>
    </w:p>
    <w:p w14:paraId="63B3CF88" w14:textId="77777777" w:rsidR="004F068D" w:rsidRPr="00362708" w:rsidRDefault="004F068D">
      <w:pPr>
        <w:pStyle w:val="Standard"/>
        <w:autoSpaceDE w:val="0"/>
        <w:jc w:val="both"/>
        <w:rPr>
          <w:lang w:val="en-US"/>
        </w:rPr>
      </w:pPr>
    </w:p>
    <w:p w14:paraId="042D8DF2" w14:textId="77777777" w:rsidR="00864B98" w:rsidRPr="00362708" w:rsidRDefault="004F068D">
      <w:pPr>
        <w:pStyle w:val="Standard"/>
        <w:autoSpaceDE w:val="0"/>
        <w:jc w:val="both"/>
        <w:rPr>
          <w:lang w:val="en-US"/>
        </w:rPr>
      </w:pPr>
      <w:r w:rsidRPr="00362708">
        <w:rPr>
          <w:noProof/>
          <w:lang w:val="en-US" w:eastAsia="zh-CN" w:bidi="ar-SA"/>
        </w:rPr>
        <mc:AlternateContent>
          <mc:Choice Requires="wpg">
            <w:drawing>
              <wp:anchor distT="0" distB="0" distL="114300" distR="114300" simplePos="0" relativeHeight="251604480" behindDoc="0" locked="0" layoutInCell="1" allowOverlap="1" wp14:anchorId="03EF1F0D" wp14:editId="38778A57">
                <wp:simplePos x="0" y="0"/>
                <wp:positionH relativeFrom="column">
                  <wp:posOffset>613410</wp:posOffset>
                </wp:positionH>
                <wp:positionV relativeFrom="paragraph">
                  <wp:posOffset>19050</wp:posOffset>
                </wp:positionV>
                <wp:extent cx="3689350" cy="5264150"/>
                <wp:effectExtent l="0" t="0" r="25400" b="12700"/>
                <wp:wrapNone/>
                <wp:docPr id="33" name="Group 33"/>
                <wp:cNvGraphicFramePr/>
                <a:graphic xmlns:a="http://schemas.openxmlformats.org/drawingml/2006/main">
                  <a:graphicData uri="http://schemas.microsoft.com/office/word/2010/wordprocessingGroup">
                    <wpg:wgp>
                      <wpg:cNvGrpSpPr/>
                      <wpg:grpSpPr>
                        <a:xfrm>
                          <a:off x="0" y="0"/>
                          <a:ext cx="3689350" cy="5264150"/>
                          <a:chOff x="31750" y="0"/>
                          <a:chExt cx="3689350" cy="5264150"/>
                        </a:xfrm>
                      </wpg:grpSpPr>
                      <wps:wsp>
                        <wps:cNvPr id="22" name="Rectangle 22"/>
                        <wps:cNvSpPr/>
                        <wps:spPr>
                          <a:xfrm>
                            <a:off x="158750" y="1009650"/>
                            <a:ext cx="348615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255F1A" w14:textId="77777777" w:rsidR="00B80D45" w:rsidRDefault="00B80D45" w:rsidP="007B1317">
                              <w:pPr>
                                <w:jc w:val="center"/>
                              </w:pPr>
                              <w:r>
                                <w:t xml:space="preserve">Convert the NDVI value range of the I </w:t>
                              </w:r>
                              <w:proofErr w:type="spellStart"/>
                              <w:proofErr w:type="gramStart"/>
                              <w:r>
                                <w:t>th</w:t>
                              </w:r>
                              <w:proofErr w:type="spellEnd"/>
                              <w:proofErr w:type="gramEnd"/>
                              <w:r>
                                <w:t xml:space="preserve"> file pair from [-10000, 10000] to [0, 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lowchart: Preparation 23"/>
                        <wps:cNvSpPr/>
                        <wps:spPr>
                          <a:xfrm>
                            <a:off x="501650" y="0"/>
                            <a:ext cx="2705100" cy="666750"/>
                          </a:xfrm>
                          <a:prstGeom prst="flowChartPreparation">
                            <a:avLst/>
                          </a:prstGeom>
                        </wps:spPr>
                        <wps:style>
                          <a:lnRef idx="2">
                            <a:schemeClr val="accent6"/>
                          </a:lnRef>
                          <a:fillRef idx="1">
                            <a:schemeClr val="lt1"/>
                          </a:fillRef>
                          <a:effectRef idx="0">
                            <a:schemeClr val="accent6"/>
                          </a:effectRef>
                          <a:fontRef idx="minor">
                            <a:schemeClr val="dk1"/>
                          </a:fontRef>
                        </wps:style>
                        <wps:txbx>
                          <w:txbxContent>
                            <w:p w14:paraId="30A0C5A2" w14:textId="77777777" w:rsidR="00B80D45" w:rsidRDefault="00B80D45" w:rsidP="00EA1265">
                              <w:pPr>
                                <w:jc w:val="center"/>
                              </w:pPr>
                              <w:proofErr w:type="gramStart"/>
                              <w:r>
                                <w:t>one-year-</w:t>
                              </w:r>
                              <w:proofErr w:type="spellStart"/>
                              <w:r>
                                <w:t>ndvi</w:t>
                              </w:r>
                              <w:proofErr w:type="spellEnd"/>
                              <w:r>
                                <w:t>-file</w:t>
                              </w:r>
                              <w:proofErr w:type="gramEnd"/>
                              <w:r>
                                <w:t xml:space="preserve"> list and</w:t>
                              </w:r>
                            </w:p>
                            <w:p w14:paraId="22CAA421" w14:textId="77777777" w:rsidR="00B80D45" w:rsidRDefault="00B80D45" w:rsidP="00EA1265">
                              <w:pPr>
                                <w:jc w:val="center"/>
                              </w:pPr>
                              <w:proofErr w:type="gramStart"/>
                              <w:r>
                                <w:t>one-year-</w:t>
                              </w:r>
                              <w:proofErr w:type="spellStart"/>
                              <w:r>
                                <w:t>qual</w:t>
                              </w:r>
                              <w:proofErr w:type="spellEnd"/>
                              <w:r>
                                <w:t>-file</w:t>
                              </w:r>
                              <w:proofErr w:type="gramEnd"/>
                              <w: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lowchart: Internal Storage 25"/>
                        <wps:cNvSpPr/>
                        <wps:spPr>
                          <a:xfrm>
                            <a:off x="158750" y="1847850"/>
                            <a:ext cx="3448050" cy="539750"/>
                          </a:xfrm>
                          <a:prstGeom prst="flowChartInternalStorage">
                            <a:avLst/>
                          </a:prstGeom>
                        </wps:spPr>
                        <wps:style>
                          <a:lnRef idx="2">
                            <a:schemeClr val="accent6"/>
                          </a:lnRef>
                          <a:fillRef idx="1">
                            <a:schemeClr val="lt1"/>
                          </a:fillRef>
                          <a:effectRef idx="0">
                            <a:schemeClr val="accent6"/>
                          </a:effectRef>
                          <a:fontRef idx="minor">
                            <a:schemeClr val="dk1"/>
                          </a:fontRef>
                        </wps:style>
                        <wps:txbx>
                          <w:txbxContent>
                            <w:p w14:paraId="5C6FDFA3" w14:textId="77777777" w:rsidR="00B80D45" w:rsidRDefault="00B80D45" w:rsidP="007B1317">
                              <w:pPr>
                                <w:jc w:val="center"/>
                              </w:pPr>
                              <w:r>
                                <w:t xml:space="preserve">Save the I </w:t>
                              </w:r>
                              <w:proofErr w:type="spellStart"/>
                              <w:proofErr w:type="gramStart"/>
                              <w:r>
                                <w:t>th</w:t>
                              </w:r>
                              <w:proofErr w:type="spellEnd"/>
                              <w:proofErr w:type="gramEnd"/>
                              <w:r>
                                <w:t xml:space="preserve"> NDVI and quality data in the temporary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Flowchart: Process 26"/>
                        <wps:cNvSpPr/>
                        <wps:spPr>
                          <a:xfrm>
                            <a:off x="31750" y="2654300"/>
                            <a:ext cx="3689350" cy="5715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0C35516B" w14:textId="77777777" w:rsidR="00B80D45" w:rsidRDefault="00B80D45" w:rsidP="007B1317">
                              <w:pPr>
                                <w:jc w:val="center"/>
                              </w:pPr>
                              <w:r>
                                <w:t xml:space="preserve">Stack the temporary NDVI files and quality files together to get a one-year-stack file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Flowchart: Terminator 27"/>
                        <wps:cNvSpPr/>
                        <wps:spPr>
                          <a:xfrm>
                            <a:off x="412750" y="4737100"/>
                            <a:ext cx="2908300" cy="52705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19475694" w14:textId="77777777" w:rsidR="00B80D45" w:rsidRDefault="00B80D45" w:rsidP="007B1317">
                              <w:pPr>
                                <w:jc w:val="center"/>
                              </w:pPr>
                              <w:proofErr w:type="gramStart"/>
                              <w:r>
                                <w:t>one-year-stacked</w:t>
                              </w:r>
                              <w:proofErr w:type="gramEnd"/>
                              <w:r>
                                <w:t xml:space="preserv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a:off x="1866900" y="666750"/>
                            <a:ext cx="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1866900" y="1631950"/>
                            <a:ext cx="0" cy="215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1866900" y="2387600"/>
                            <a:ext cx="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1873250" y="3225800"/>
                            <a:ext cx="0" cy="260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1866900" y="441325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3" o:spid="_x0000_s1042" style="position:absolute;left:0;text-align:left;margin-left:48.3pt;margin-top:1.5pt;width:290.5pt;height:414.5pt;z-index:251604480" coordorigin="317" coordsize="36893,52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">
                <v:rect id="Rectangle 22" o:spid="_x0000_s1043" style="position:absolute;left:1587;top:10096;width:34862;height:6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Z2hMEA&#10;AADbAAAADwAAAGRycy9kb3ducmV2LnhtbESPzarCMBSE9xd8h3AEd9fULlSqUUQQ7KJc/CluD82x&#10;LTYnpYla395cEFwOM/MNs1z3phEP6lxtWcFkHIEgLqyuuVRwPu1+5yCcR9bYWCYFL3KwXg1+lpho&#10;++QDPY6+FAHCLkEFlfdtIqUrKjLoxrYlDt7VdgZ9kF0pdYfPADeNjKNoKg3WHBYqbGlbUXE73o2C&#10;bJplMab5JU/zbepmE/3nr1qp0bDfLEB46v03/GnvtYI4hv8v4QfI1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mdoTBAAAA2wAAAA8AAAAAAAAAAAAAAAAAmAIAAGRycy9kb3du&#10;cmV2LnhtbFBLBQYAAAAABAAEAPUAAACGAwAAAAA=&#10;" fillcolor="white [3201]" strokecolor="#f79646 [3209]" strokeweight="2pt">
                  <v:textbox>
                    <w:txbxContent>
                      <w:p w14:paraId="1B255F1A" w14:textId="77777777" w:rsidR="00B80D45" w:rsidRDefault="00B80D45" w:rsidP="007B1317">
                        <w:pPr>
                          <w:jc w:val="center"/>
                        </w:pPr>
                        <w:r>
                          <w:t xml:space="preserve">Convert the NDVI value range of the I </w:t>
                        </w:r>
                        <w:proofErr w:type="spellStart"/>
                        <w:proofErr w:type="gramStart"/>
                        <w:r>
                          <w:t>th</w:t>
                        </w:r>
                        <w:proofErr w:type="spellEnd"/>
                        <w:proofErr w:type="gramEnd"/>
                        <w:r>
                          <w:t xml:space="preserve"> file pair from [-10000, 10000] to [0, 200]</w:t>
                        </w:r>
                      </w:p>
                    </w:txbxContent>
                  </v:textbox>
                </v:rect>
                <v:shapetype id="_x0000_t117" coordsize="21600,21600" o:spt="117" path="m4353,l17214,r4386,10800l17214,21600r-12861,l,10800xe">
                  <v:stroke joinstyle="miter"/>
                  <v:path gradientshapeok="t" o:connecttype="rect" textboxrect="4353,0,17214,21600"/>
                </v:shapetype>
                <v:shape id="Flowchart: Preparation 23" o:spid="_x0000_s1044" type="#_x0000_t117" style="position:absolute;left:5016;width:27051;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Xmy8UA&#10;AADbAAAADwAAAGRycy9kb3ducmV2LnhtbESPQWvCQBSE7wX/w/IEb3WTWEpJXaWEGLz00FTQ4zP7&#10;moRm34bsaqK/vlso9DjMzDfMejuZTlxpcK1lBfEyAkFcWd1yreDwuXt8AeE8ssbOMim4kYPtZvaw&#10;xlTbkT/oWvpaBAi7FBU03veplK5qyKBb2p44eF92MOiDHGqpBxwD3HQyiaJnabDlsNBgT1lD1Xd5&#10;MQry43sW5zI7FRf5lN3Hc3E89IlSi/n09grC0+T/w3/tvVaQrOD3S/gB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ebLxQAAANsAAAAPAAAAAAAAAAAAAAAAAJgCAABkcnMv&#10;ZG93bnJldi54bWxQSwUGAAAAAAQABAD1AAAAigMAAAAA&#10;" fillcolor="white [3201]" strokecolor="#f79646 [3209]" strokeweight="2pt">
                  <v:textbox>
                    <w:txbxContent>
                      <w:p w14:paraId="30A0C5A2" w14:textId="77777777" w:rsidR="00B80D45" w:rsidRDefault="00B80D45" w:rsidP="00EA1265">
                        <w:pPr>
                          <w:jc w:val="center"/>
                        </w:pPr>
                        <w:proofErr w:type="gramStart"/>
                        <w:r>
                          <w:t>one-year-</w:t>
                        </w:r>
                        <w:proofErr w:type="spellStart"/>
                        <w:r>
                          <w:t>ndvi</w:t>
                        </w:r>
                        <w:proofErr w:type="spellEnd"/>
                        <w:r>
                          <w:t>-file</w:t>
                        </w:r>
                        <w:proofErr w:type="gramEnd"/>
                        <w:r>
                          <w:t xml:space="preserve"> list and</w:t>
                        </w:r>
                      </w:p>
                      <w:p w14:paraId="22CAA421" w14:textId="77777777" w:rsidR="00B80D45" w:rsidRDefault="00B80D45" w:rsidP="00EA1265">
                        <w:pPr>
                          <w:jc w:val="center"/>
                        </w:pPr>
                        <w:proofErr w:type="gramStart"/>
                        <w:r>
                          <w:t>one-year-</w:t>
                        </w:r>
                        <w:proofErr w:type="spellStart"/>
                        <w:r>
                          <w:t>qual</w:t>
                        </w:r>
                        <w:proofErr w:type="spellEnd"/>
                        <w:r>
                          <w:t>-file</w:t>
                        </w:r>
                        <w:proofErr w:type="gramEnd"/>
                        <w:r>
                          <w:t xml:space="preserve"> list</w:t>
                        </w:r>
                      </w:p>
                    </w:txbxContent>
                  </v:textbox>
                </v:shape>
                <v:shapetype id="_x0000_t113" coordsize="21600,21600" o:spt="113" path="m,l,21600r21600,l21600,xem4236,nfl4236,21600em,4236nfl21600,4236e">
                  <v:stroke joinstyle="miter"/>
                  <v:path o:extrusionok="f" gradientshapeok="t" o:connecttype="rect" textboxrect="4236,4236,21600,21600"/>
                </v:shapetype>
                <v:shape id="Flowchart: Internal Storage 25" o:spid="_x0000_s1045" type="#_x0000_t113" style="position:absolute;left:1587;top:18478;width:34481;height:5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OnMIA&#10;AADbAAAADwAAAGRycy9kb3ducmV2LnhtbESPQWvCQBSE74X+h+UVeqsbhQaJWUUUi8eqhV6f2Zds&#10;MPs2ZLdJml/vFgoeh5n5hsk3o21ET52vHSuYzxIQxIXTNVcKvi6HtyUIH5A1No5JwS952Kyfn3LM&#10;tBv4RP05VCJC2GeowITQZlL6wpBFP3MtcfRK11kMUXaV1B0OEW4buUiSVFqsOS4YbGlnqLidf6yC&#10;9GMwQ9kX1/6I31x/Lieakr1Sry/jdgUi0Bge4f/2UStYvMPfl/g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TE6cwgAAANsAAAAPAAAAAAAAAAAAAAAAAJgCAABkcnMvZG93&#10;bnJldi54bWxQSwUGAAAAAAQABAD1AAAAhwMAAAAA&#10;" fillcolor="white [3201]" strokecolor="#f79646 [3209]" strokeweight="2pt">
                  <v:textbox>
                    <w:txbxContent>
                      <w:p w14:paraId="5C6FDFA3" w14:textId="77777777" w:rsidR="00B80D45" w:rsidRDefault="00B80D45" w:rsidP="007B1317">
                        <w:pPr>
                          <w:jc w:val="center"/>
                        </w:pPr>
                        <w:r>
                          <w:t xml:space="preserve">Save the I </w:t>
                        </w:r>
                        <w:proofErr w:type="spellStart"/>
                        <w:proofErr w:type="gramStart"/>
                        <w:r>
                          <w:t>th</w:t>
                        </w:r>
                        <w:proofErr w:type="spellEnd"/>
                        <w:proofErr w:type="gramEnd"/>
                        <w:r>
                          <w:t xml:space="preserve"> NDVI and quality data in the temporary files.</w:t>
                        </w:r>
                      </w:p>
                    </w:txbxContent>
                  </v:textbox>
                </v:shape>
                <v:shapetype id="_x0000_t109" coordsize="21600,21600" o:spt="109" path="m,l,21600r21600,l21600,xe">
                  <v:stroke joinstyle="miter"/>
                  <v:path gradientshapeok="t" o:connecttype="rect"/>
                </v:shapetype>
                <v:shape id="Flowchart: Process 26" o:spid="_x0000_s1046" type="#_x0000_t109" style="position:absolute;left:317;top:26543;width:3689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gTcMA&#10;AADbAAAADwAAAGRycy9kb3ducmV2LnhtbESPzWrCQBSF9wXfYbiCm1InugghOooURW1XpkXo7pK5&#10;TYKZO2FmovHtnULB5eH8fJzlejCtuJLzjWUFs2kCgri0uuFKwffX7i0D4QOyxtYyKbiTh/Vq9LLE&#10;XNsbn+hahErEEfY5KqhD6HIpfVmTQT+1HXH0fq0zGKJ0ldQOb3HctHKeJKk02HAk1NjRe03lpehN&#10;5Pb71+2HcdnnxW43VZ/+ZOZ8VGoyHjYLEIGG8Az/tw9awTyFvy/xB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YgTcMAAADbAAAADwAAAAAAAAAAAAAAAACYAgAAZHJzL2Rv&#10;d25yZXYueG1sUEsFBgAAAAAEAAQA9QAAAIgDAAAAAA==&#10;" fillcolor="white [3201]" strokecolor="#f79646 [3209]" strokeweight="2pt">
                  <v:textbox>
                    <w:txbxContent>
                      <w:p w14:paraId="0C35516B" w14:textId="77777777" w:rsidR="00B80D45" w:rsidRDefault="00B80D45" w:rsidP="007B1317">
                        <w:pPr>
                          <w:jc w:val="center"/>
                        </w:pPr>
                        <w:r>
                          <w:t xml:space="preserve">Stack the temporary NDVI files and quality files together to get a one-year-stack file </w:t>
                        </w:r>
                      </w:p>
                    </w:txbxContent>
                  </v:textbox>
                </v:shape>
                <v:shape id="Flowchart: Terminator 27" o:spid="_x0000_s1047" type="#_x0000_t116" style="position:absolute;left:4127;top:47371;width:29083;height:5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7l6MUA&#10;AADbAAAADwAAAGRycy9kb3ducmV2LnhtbESPQWvCQBSE74L/YXmF3symOViJrqKipQUvtaHnR/aZ&#10;BLNvY3Y1SX+9KxQ8DjPzDbNY9aYWN2pdZVnBWxSDIM6trrhQkP3sJzMQziNrrC2TgoEcrJbj0QJT&#10;bTv+ptvRFyJA2KWooPS+SaV0eUkGXWQb4uCdbGvQB9kWUrfYBbipZRLHU2mw4rBQYkPbkvLz8WoU&#10;fMndJqmv++xy/tj2u+nf7Hc4HJR6fenXcxCeev8M/7c/tYLkHR5fw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uXoxQAAANsAAAAPAAAAAAAAAAAAAAAAAJgCAABkcnMv&#10;ZG93bnJldi54bWxQSwUGAAAAAAQABAD1AAAAigMAAAAA&#10;" fillcolor="white [3201]" strokecolor="#f79646 [3209]" strokeweight="2pt">
                  <v:textbox>
                    <w:txbxContent>
                      <w:p w14:paraId="19475694" w14:textId="77777777" w:rsidR="00B80D45" w:rsidRDefault="00B80D45" w:rsidP="007B1317">
                        <w:pPr>
                          <w:jc w:val="center"/>
                        </w:pPr>
                        <w:proofErr w:type="gramStart"/>
                        <w:r>
                          <w:t>one-year-stacked</w:t>
                        </w:r>
                        <w:proofErr w:type="gramEnd"/>
                        <w:r>
                          <w:t xml:space="preserve"> file</w:t>
                        </w:r>
                      </w:p>
                    </w:txbxContent>
                  </v:textbox>
                </v:shape>
                <v:shape id="Straight Arrow Connector 28" o:spid="_x0000_s1048" type="#_x0000_t32" style="position:absolute;left:18669;top:6667;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KEbcAAAADbAAAADwAAAGRycy9kb3ducmV2LnhtbERPTWuDQBC9F/Iflgn0VtekWMS4EQlI&#10;cm3aQHKbuBOVuLPiron9991DocfH+86L2fTiQaPrLCtYRTEI4trqjhsF31/VWwrCeWSNvWVS8EMO&#10;iu3iJcdM2yd/0uPoGxFC2GWooPV+yKR0dUsGXWQH4sDd7GjQBzg2Uo/4DOGml+s4/pAGOw4NLQ60&#10;a6m+Hyej4P12nfepL2Vane1umpIkOVUXpV6Xc7kB4Wn2/+I/90ErWIex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ChG3AAAAA2wAAAA8AAAAAAAAAAAAAAAAA&#10;oQIAAGRycy9kb3ducmV2LnhtbFBLBQYAAAAABAAEAPkAAACOAwAAAAA=&#10;" strokecolor="#4579b8 [3044]">
                  <v:stroke endarrow="open"/>
                </v:shape>
                <v:shape id="Straight Arrow Connector 29" o:spid="_x0000_s1049" type="#_x0000_t32" style="position:absolute;left:18669;top:16319;width:0;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4h9sMAAADbAAAADwAAAGRycy9kb3ducmV2LnhtbESPT4vCMBTE78J+h/AWvGmqS6VbjSJC&#10;Wa/+Wdi9PZtnW2xeSpNq/fZGEDwOM/MbZrHqTS2u1LrKsoLJOAJBnFtdcaHgeMhGCQjnkTXWlknB&#10;nRyslh+DBaba3nhH170vRICwS1FB6X2TSunykgy6sW2Ig3e2rUEfZFtI3eItwE0tp1E0kwYrDgsl&#10;NrQpKb/sO6Pg63zqfxK/lkn2ZzddF8fxb/av1PCzX89BeOr9O/xqb7WC6Tc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OIfbDAAAA2wAAAA8AAAAAAAAAAAAA&#10;AAAAoQIAAGRycy9kb3ducmV2LnhtbFBLBQYAAAAABAAEAPkAAACRAwAAAAA=&#10;" strokecolor="#4579b8 [3044]">
                  <v:stroke endarrow="open"/>
                </v:shape>
                <v:shape id="Straight Arrow Connector 30" o:spid="_x0000_s1050" type="#_x0000_t32" style="position:absolute;left:18669;top:23876;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 id="Straight Arrow Connector 31" o:spid="_x0000_s1051" type="#_x0000_t32" style="position:absolute;left:18732;top:32258;width:0;height:2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G7LcIAAADbAAAADwAAAGRycy9kb3ducmV2LnhtbESPT4vCMBTE78J+h/AW9mZTVyqlGkWE&#10;sl79B+7tbfNsi81LaVLtfnsjCB6Hmd8Ms1gNphE36lxtWcEkikEQF1bXXCo4HvJxCsJ5ZI2NZVLw&#10;Tw5Wy4/RAjNt77yj296XIpSwy1BB5X2bSemKigy6yLbEwbvYzqAPsiul7vAeyk0jv+N4Jg3WHBYq&#10;bGlTUXHd90bB9PI3/KR+LdP8bDd9nyTJKf9V6utzWM9BeBr8O/yitzpwE3h+CT9A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G7LcIAAADbAAAADwAAAAAAAAAAAAAA&#10;AAChAgAAZHJzL2Rvd25yZXYueG1sUEsFBgAAAAAEAAQA+QAAAJADAAAAAA==&#10;" strokecolor="#4579b8 [3044]">
                  <v:stroke endarrow="open"/>
                </v:shape>
                <v:shape id="Straight Arrow Connector 32" o:spid="_x0000_s1052" type="#_x0000_t32" style="position:absolute;left:18669;top:44132;width:0;height:3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MlWsMAAADbAAAADwAAAGRycy9kb3ducmV2LnhtbESPwWrDMBBE74H+g9hCb7FcBwfjRAkh&#10;YJpr0xTa29ba2CbWyliyo/59VSj0OMy8GWa7D6YXM42us6zgOUlBENdWd9wouLxVywKE88gae8uk&#10;4Jsc7HcPiy2W2t75leazb0QsYVeigtb7oZTS1S0ZdIkdiKN3taNBH+XYSD3iPZabXmZpupYGO44L&#10;LQ50bKm+nSejYHX9Ci+FP8ii+rDHacrz/L36VOrpMRw2IDwF/x/+o086chn8fo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zJVrDAAAA2wAAAA8AAAAAAAAAAAAA&#10;AAAAoQIAAGRycy9kb3ducmV2LnhtbFBLBQYAAAAABAAEAPkAAACRAwAAAAA=&#10;" strokecolor="#4579b8 [3044]">
                  <v:stroke endarrow="open"/>
                </v:shape>
              </v:group>
            </w:pict>
          </mc:Fallback>
        </mc:AlternateContent>
      </w:r>
    </w:p>
    <w:p w14:paraId="62AB21DA" w14:textId="77777777" w:rsidR="00864B98" w:rsidRPr="00362708" w:rsidRDefault="00864B98">
      <w:pPr>
        <w:pStyle w:val="Standard"/>
        <w:autoSpaceDE w:val="0"/>
        <w:jc w:val="both"/>
        <w:rPr>
          <w:lang w:val="en-US"/>
        </w:rPr>
      </w:pPr>
    </w:p>
    <w:p w14:paraId="5A3E9717" w14:textId="77777777" w:rsidR="00864B98" w:rsidRPr="00362708" w:rsidRDefault="00864B98">
      <w:pPr>
        <w:pStyle w:val="Standard"/>
        <w:autoSpaceDE w:val="0"/>
        <w:jc w:val="both"/>
        <w:rPr>
          <w:lang w:val="en-US"/>
        </w:rPr>
      </w:pPr>
    </w:p>
    <w:p w14:paraId="2E37209A" w14:textId="77777777" w:rsidR="00593FCF" w:rsidRPr="00362708" w:rsidRDefault="00593FCF">
      <w:pPr>
        <w:pStyle w:val="Standard"/>
        <w:autoSpaceDE w:val="0"/>
        <w:jc w:val="both"/>
        <w:rPr>
          <w:lang w:val="en-US"/>
        </w:rPr>
      </w:pPr>
    </w:p>
    <w:p w14:paraId="13EA8638" w14:textId="77777777" w:rsidR="00593FCF" w:rsidRPr="00362708" w:rsidRDefault="00593FCF">
      <w:pPr>
        <w:pStyle w:val="Standard"/>
        <w:autoSpaceDE w:val="0"/>
        <w:jc w:val="both"/>
        <w:rPr>
          <w:lang w:val="en-US"/>
        </w:rPr>
      </w:pPr>
    </w:p>
    <w:p w14:paraId="272BD6C1" w14:textId="77777777" w:rsidR="00593FCF" w:rsidRPr="00362708" w:rsidRDefault="00593FCF">
      <w:pPr>
        <w:pStyle w:val="Standard"/>
        <w:autoSpaceDE w:val="0"/>
        <w:jc w:val="both"/>
        <w:rPr>
          <w:lang w:val="en-US"/>
        </w:rPr>
      </w:pPr>
    </w:p>
    <w:p w14:paraId="57DA7DBB" w14:textId="77777777" w:rsidR="00593FCF" w:rsidRPr="00362708" w:rsidRDefault="00593FCF">
      <w:pPr>
        <w:pStyle w:val="Standard"/>
        <w:autoSpaceDE w:val="0"/>
        <w:jc w:val="both"/>
        <w:rPr>
          <w:lang w:val="en-US"/>
        </w:rPr>
      </w:pPr>
    </w:p>
    <w:p w14:paraId="7416640B" w14:textId="77777777" w:rsidR="00593FCF" w:rsidRPr="00362708" w:rsidRDefault="00593FCF">
      <w:pPr>
        <w:pStyle w:val="Standard"/>
        <w:autoSpaceDE w:val="0"/>
        <w:jc w:val="both"/>
        <w:rPr>
          <w:lang w:val="en-US"/>
        </w:rPr>
      </w:pPr>
    </w:p>
    <w:p w14:paraId="1A08F688" w14:textId="77777777" w:rsidR="00593FCF" w:rsidRPr="00362708" w:rsidRDefault="00593FCF">
      <w:pPr>
        <w:pStyle w:val="Standard"/>
        <w:autoSpaceDE w:val="0"/>
        <w:jc w:val="both"/>
        <w:rPr>
          <w:lang w:val="en-US"/>
        </w:rPr>
      </w:pPr>
    </w:p>
    <w:p w14:paraId="64E66EAF" w14:textId="77777777" w:rsidR="00593FCF" w:rsidRPr="00362708" w:rsidRDefault="00593FCF">
      <w:pPr>
        <w:pStyle w:val="Standard"/>
        <w:autoSpaceDE w:val="0"/>
        <w:jc w:val="both"/>
        <w:rPr>
          <w:lang w:val="en-US"/>
        </w:rPr>
      </w:pPr>
    </w:p>
    <w:p w14:paraId="77312103" w14:textId="77777777" w:rsidR="00593FCF" w:rsidRPr="00362708" w:rsidRDefault="00593FCF">
      <w:pPr>
        <w:pStyle w:val="Standard"/>
        <w:autoSpaceDE w:val="0"/>
        <w:jc w:val="both"/>
        <w:rPr>
          <w:lang w:val="en-US"/>
        </w:rPr>
      </w:pPr>
    </w:p>
    <w:p w14:paraId="32CC7071" w14:textId="77777777" w:rsidR="00593FCF" w:rsidRPr="00362708" w:rsidRDefault="00593FCF">
      <w:pPr>
        <w:pStyle w:val="Standard"/>
        <w:autoSpaceDE w:val="0"/>
        <w:jc w:val="both"/>
        <w:rPr>
          <w:lang w:val="en-US"/>
        </w:rPr>
      </w:pPr>
    </w:p>
    <w:p w14:paraId="68027EBB" w14:textId="77777777" w:rsidR="00593FCF" w:rsidRPr="00362708" w:rsidRDefault="00593FCF">
      <w:pPr>
        <w:pStyle w:val="Standard"/>
        <w:autoSpaceDE w:val="0"/>
        <w:jc w:val="both"/>
        <w:rPr>
          <w:lang w:val="en-US"/>
        </w:rPr>
      </w:pPr>
    </w:p>
    <w:p w14:paraId="42C4CA6A" w14:textId="77777777" w:rsidR="004F068D" w:rsidRPr="00362708" w:rsidRDefault="004F068D">
      <w:pPr>
        <w:pStyle w:val="Standard"/>
        <w:autoSpaceDE w:val="0"/>
        <w:jc w:val="both"/>
        <w:rPr>
          <w:lang w:val="en-US"/>
        </w:rPr>
      </w:pPr>
    </w:p>
    <w:p w14:paraId="12960F5D" w14:textId="77777777" w:rsidR="004F068D" w:rsidRPr="00362708" w:rsidRDefault="004F068D">
      <w:pPr>
        <w:pStyle w:val="Standard"/>
        <w:autoSpaceDE w:val="0"/>
        <w:jc w:val="both"/>
        <w:rPr>
          <w:lang w:val="en-US"/>
        </w:rPr>
      </w:pPr>
    </w:p>
    <w:p w14:paraId="21D827DF" w14:textId="77777777" w:rsidR="004F068D" w:rsidRPr="00362708" w:rsidRDefault="004F068D">
      <w:pPr>
        <w:pStyle w:val="Standard"/>
        <w:autoSpaceDE w:val="0"/>
        <w:jc w:val="both"/>
        <w:rPr>
          <w:lang w:val="en-US"/>
        </w:rPr>
      </w:pPr>
    </w:p>
    <w:p w14:paraId="7C7E5B9E" w14:textId="77777777" w:rsidR="004F068D" w:rsidRPr="00362708" w:rsidRDefault="004F068D">
      <w:pPr>
        <w:pStyle w:val="Standard"/>
        <w:autoSpaceDE w:val="0"/>
        <w:jc w:val="both"/>
        <w:rPr>
          <w:lang w:val="en-US"/>
        </w:rPr>
      </w:pPr>
    </w:p>
    <w:p w14:paraId="168DB2CA" w14:textId="77777777" w:rsidR="004F068D" w:rsidRPr="00362708" w:rsidRDefault="004F068D">
      <w:pPr>
        <w:pStyle w:val="Standard"/>
        <w:autoSpaceDE w:val="0"/>
        <w:jc w:val="both"/>
        <w:rPr>
          <w:lang w:val="en-US"/>
        </w:rPr>
      </w:pPr>
    </w:p>
    <w:p w14:paraId="5510A28F" w14:textId="77777777" w:rsidR="004F068D" w:rsidRPr="00362708" w:rsidRDefault="004F068D">
      <w:pPr>
        <w:pStyle w:val="Standard"/>
        <w:autoSpaceDE w:val="0"/>
        <w:jc w:val="both"/>
        <w:rPr>
          <w:lang w:val="en-US"/>
        </w:rPr>
      </w:pPr>
    </w:p>
    <w:p w14:paraId="7A39241C" w14:textId="77777777" w:rsidR="004F068D" w:rsidRPr="00362708" w:rsidRDefault="004F068D">
      <w:pPr>
        <w:pStyle w:val="Standard"/>
        <w:autoSpaceDE w:val="0"/>
        <w:jc w:val="both"/>
        <w:rPr>
          <w:lang w:val="en-US"/>
        </w:rPr>
      </w:pPr>
    </w:p>
    <w:p w14:paraId="7D2B300B" w14:textId="77777777" w:rsidR="004F068D" w:rsidRPr="00362708" w:rsidRDefault="004F068D">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596288" behindDoc="0" locked="0" layoutInCell="1" allowOverlap="1" wp14:anchorId="5AE71B24" wp14:editId="5D030990">
                <wp:simplePos x="0" y="0"/>
                <wp:positionH relativeFrom="column">
                  <wp:posOffset>619760</wp:posOffset>
                </wp:positionH>
                <wp:positionV relativeFrom="paragraph">
                  <wp:posOffset>-1905</wp:posOffset>
                </wp:positionV>
                <wp:extent cx="3683000" cy="927100"/>
                <wp:effectExtent l="0" t="0" r="12700" b="25400"/>
                <wp:wrapNone/>
                <wp:docPr id="24" name="Flowchart: Decision 24"/>
                <wp:cNvGraphicFramePr/>
                <a:graphic xmlns:a="http://schemas.openxmlformats.org/drawingml/2006/main">
                  <a:graphicData uri="http://schemas.microsoft.com/office/word/2010/wordprocessingShape">
                    <wps:wsp>
                      <wps:cNvSpPr/>
                      <wps:spPr>
                        <a:xfrm>
                          <a:off x="0" y="0"/>
                          <a:ext cx="3683000" cy="927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514C6355" w14:textId="5F80C701" w:rsidR="00B80D45" w:rsidRDefault="00B80D45" w:rsidP="00EA1265">
                            <w:pPr>
                              <w:jc w:val="center"/>
                            </w:pPr>
                            <w:proofErr w:type="gramStart"/>
                            <w:r>
                              <w:t>Is</w:t>
                            </w:r>
                            <w:proofErr w:type="gramEnd"/>
                            <w:r>
                              <w:t xml:space="preserve"> the I </w:t>
                            </w:r>
                            <w:proofErr w:type="spellStart"/>
                            <w:r>
                              <w:t>th</w:t>
                            </w:r>
                            <w:proofErr w:type="spellEnd"/>
                            <w:r>
                              <w:t xml:space="preserve"> file pair processed?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4" o:spid="_x0000_s1053" type="#_x0000_t110" style="position:absolute;left:0;text-align:left;margin-left:48.8pt;margin-top:-.15pt;width:290pt;height:73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" fillcolor="white [3201]" strokecolor="#f79646 [3209]" strokeweight="2pt">
                <v:textbox>
                  <w:txbxContent>
                    <w:p w14:paraId="514C6355" w14:textId="5F80C701" w:rsidR="00B80D45" w:rsidRDefault="00B80D45" w:rsidP="00EA1265">
                      <w:pPr>
                        <w:jc w:val="center"/>
                      </w:pPr>
                      <w:proofErr w:type="gramStart"/>
                      <w:r>
                        <w:t>Is</w:t>
                      </w:r>
                      <w:proofErr w:type="gramEnd"/>
                      <w:r>
                        <w:t xml:space="preserve"> the I </w:t>
                      </w:r>
                      <w:proofErr w:type="spellStart"/>
                      <w:r>
                        <w:t>th</w:t>
                      </w:r>
                      <w:proofErr w:type="spellEnd"/>
                      <w:r>
                        <w:t xml:space="preserve"> file pair processed?</w:t>
                      </w:r>
                    </w:p>
                  </w:txbxContent>
                </v:textbox>
              </v:shape>
            </w:pict>
          </mc:Fallback>
        </mc:AlternateContent>
      </w:r>
    </w:p>
    <w:p w14:paraId="7CDF0928" w14:textId="77777777" w:rsidR="00593FCF" w:rsidRPr="00362708" w:rsidRDefault="00593FCF">
      <w:pPr>
        <w:pStyle w:val="Standard"/>
        <w:autoSpaceDE w:val="0"/>
        <w:jc w:val="both"/>
        <w:rPr>
          <w:lang w:val="en-US"/>
        </w:rPr>
      </w:pPr>
    </w:p>
    <w:p w14:paraId="136F4AC8" w14:textId="77777777" w:rsidR="004F068D" w:rsidRPr="00362708" w:rsidRDefault="004F068D">
      <w:pPr>
        <w:pStyle w:val="Standard"/>
        <w:autoSpaceDE w:val="0"/>
        <w:jc w:val="both"/>
        <w:rPr>
          <w:lang w:val="en-US"/>
        </w:rPr>
      </w:pPr>
    </w:p>
    <w:p w14:paraId="2F9488E3" w14:textId="77777777" w:rsidR="004F068D" w:rsidRPr="00362708" w:rsidRDefault="004F068D">
      <w:pPr>
        <w:pStyle w:val="Standard"/>
        <w:autoSpaceDE w:val="0"/>
        <w:jc w:val="both"/>
        <w:rPr>
          <w:lang w:val="en-US"/>
        </w:rPr>
      </w:pPr>
    </w:p>
    <w:p w14:paraId="70544913" w14:textId="77777777" w:rsidR="004F068D" w:rsidRPr="00362708" w:rsidRDefault="004F068D">
      <w:pPr>
        <w:pStyle w:val="Standard"/>
        <w:autoSpaceDE w:val="0"/>
        <w:jc w:val="both"/>
        <w:rPr>
          <w:lang w:val="en-US"/>
        </w:rPr>
      </w:pPr>
    </w:p>
    <w:p w14:paraId="6C844B38" w14:textId="77777777" w:rsidR="004F068D" w:rsidRPr="00362708" w:rsidRDefault="004F068D">
      <w:pPr>
        <w:pStyle w:val="Standard"/>
        <w:autoSpaceDE w:val="0"/>
        <w:jc w:val="both"/>
        <w:rPr>
          <w:lang w:val="en-US"/>
        </w:rPr>
      </w:pPr>
    </w:p>
    <w:p w14:paraId="2A46A426" w14:textId="77777777" w:rsidR="004F068D" w:rsidRPr="00362708" w:rsidRDefault="004F068D">
      <w:pPr>
        <w:pStyle w:val="Standard"/>
        <w:autoSpaceDE w:val="0"/>
        <w:jc w:val="both"/>
        <w:rPr>
          <w:lang w:val="en-US"/>
        </w:rPr>
      </w:pPr>
    </w:p>
    <w:p w14:paraId="73140292" w14:textId="77777777" w:rsidR="004F068D" w:rsidRPr="00362708" w:rsidRDefault="004F068D">
      <w:pPr>
        <w:pStyle w:val="Standard"/>
        <w:autoSpaceDE w:val="0"/>
        <w:jc w:val="both"/>
        <w:rPr>
          <w:lang w:val="en-US"/>
        </w:rPr>
      </w:pPr>
    </w:p>
    <w:p w14:paraId="61B380CA" w14:textId="77777777" w:rsidR="004F068D" w:rsidRPr="00362708" w:rsidRDefault="004F068D">
      <w:pPr>
        <w:pStyle w:val="Standard"/>
        <w:autoSpaceDE w:val="0"/>
        <w:jc w:val="both"/>
        <w:rPr>
          <w:lang w:val="en-US"/>
        </w:rPr>
      </w:pPr>
    </w:p>
    <w:p w14:paraId="3E60B8FF" w14:textId="77777777" w:rsidR="004F068D" w:rsidRPr="00362708" w:rsidRDefault="004F068D">
      <w:pPr>
        <w:pStyle w:val="Standard"/>
        <w:autoSpaceDE w:val="0"/>
        <w:jc w:val="both"/>
        <w:rPr>
          <w:lang w:val="en-US"/>
        </w:rPr>
      </w:pPr>
    </w:p>
    <w:p w14:paraId="1FA5F2E5" w14:textId="77777777" w:rsidR="004F068D" w:rsidRPr="00362708" w:rsidRDefault="004F068D">
      <w:pPr>
        <w:pStyle w:val="Standard"/>
        <w:autoSpaceDE w:val="0"/>
        <w:jc w:val="both"/>
        <w:rPr>
          <w:lang w:val="en-US"/>
        </w:rPr>
      </w:pPr>
    </w:p>
    <w:p w14:paraId="3C63F004" w14:textId="77777777" w:rsidR="004F068D" w:rsidRPr="00362708" w:rsidRDefault="004F068D">
      <w:pPr>
        <w:pStyle w:val="Standard"/>
        <w:autoSpaceDE w:val="0"/>
        <w:jc w:val="both"/>
        <w:rPr>
          <w:lang w:val="en-US"/>
        </w:rPr>
      </w:pPr>
    </w:p>
    <w:p w14:paraId="3107A22B" w14:textId="6C8FB0DC" w:rsidR="004F068D" w:rsidRPr="00F9278B" w:rsidRDefault="001019CF" w:rsidP="00025B43">
      <w:pPr>
        <w:pStyle w:val="Caption"/>
        <w:jc w:val="center"/>
        <w:rPr>
          <w:lang w:val="en-US"/>
        </w:rPr>
      </w:pPr>
      <w:r w:rsidRPr="00025B43">
        <w:rPr>
          <w:i w:val="0"/>
        </w:rPr>
        <w:t xml:space="preserve">Figure </w:t>
      </w:r>
      <w:r>
        <w:rPr>
          <w:i w:val="0"/>
        </w:rPr>
        <w:t>2.</w:t>
      </w:r>
      <w:r w:rsidRPr="00025B43">
        <w:rPr>
          <w:i w:val="0"/>
        </w:rPr>
        <w:fldChar w:fldCharType="begin"/>
      </w:r>
      <w:r w:rsidRPr="00025B43">
        <w:rPr>
          <w:i w:val="0"/>
        </w:rPr>
        <w:instrText xml:space="preserve"> SEQ Figure \* ARABIC </w:instrText>
      </w:r>
      <w:r w:rsidRPr="00025B43">
        <w:rPr>
          <w:i w:val="0"/>
        </w:rPr>
        <w:fldChar w:fldCharType="separate"/>
      </w:r>
      <w:r w:rsidR="006F33E7">
        <w:rPr>
          <w:i w:val="0"/>
          <w:noProof/>
        </w:rPr>
        <w:t>3</w:t>
      </w:r>
      <w:r w:rsidRPr="00025B43">
        <w:rPr>
          <w:i w:val="0"/>
        </w:rPr>
        <w:fldChar w:fldCharType="end"/>
      </w:r>
      <w:r w:rsidR="0028360C">
        <w:rPr>
          <w:i w:val="0"/>
        </w:rPr>
        <w:t>.</w:t>
      </w:r>
      <w:r w:rsidRPr="00025B43">
        <w:rPr>
          <w:i w:val="0"/>
        </w:rPr>
        <w:t xml:space="preserve"> Flowchart of </w:t>
      </w:r>
      <w:r w:rsidR="00314C39" w:rsidRPr="00025B43">
        <w:rPr>
          <w:i w:val="0"/>
        </w:rPr>
        <w:t>s</w:t>
      </w:r>
      <w:r w:rsidR="00314C39">
        <w:rPr>
          <w:i w:val="0"/>
        </w:rPr>
        <w:t>ta</w:t>
      </w:r>
      <w:r w:rsidR="00314C39" w:rsidRPr="00025B43">
        <w:rPr>
          <w:i w:val="0"/>
        </w:rPr>
        <w:t xml:space="preserve">cking </w:t>
      </w:r>
      <w:r w:rsidRPr="00025B43">
        <w:rPr>
          <w:i w:val="0"/>
        </w:rPr>
        <w:t>processing</w:t>
      </w:r>
    </w:p>
    <w:p w14:paraId="0CE52098" w14:textId="77777777" w:rsidR="004F068D" w:rsidRPr="00362708" w:rsidRDefault="004F068D">
      <w:pPr>
        <w:pStyle w:val="Standard"/>
        <w:autoSpaceDE w:val="0"/>
        <w:jc w:val="both"/>
        <w:rPr>
          <w:lang w:val="en-US"/>
        </w:rPr>
      </w:pPr>
    </w:p>
    <w:p w14:paraId="4D2019F2" w14:textId="7C86BC1C" w:rsidR="004F068D" w:rsidRPr="00362708" w:rsidRDefault="00702434" w:rsidP="003E6CF6">
      <w:pPr>
        <w:pStyle w:val="Standard"/>
        <w:autoSpaceDE w:val="0"/>
        <w:ind w:firstLine="706"/>
        <w:jc w:val="both"/>
        <w:rPr>
          <w:lang w:val="en-US"/>
        </w:rPr>
      </w:pPr>
      <w:r w:rsidRPr="00362708">
        <w:rPr>
          <w:lang w:val="en-US"/>
        </w:rPr>
        <w:t>The one-year-</w:t>
      </w:r>
      <w:proofErr w:type="spellStart"/>
      <w:r w:rsidRPr="00362708">
        <w:rPr>
          <w:lang w:val="en-US"/>
        </w:rPr>
        <w:t>ndvi</w:t>
      </w:r>
      <w:proofErr w:type="spellEnd"/>
      <w:r w:rsidRPr="00362708">
        <w:rPr>
          <w:lang w:val="en-US"/>
        </w:rPr>
        <w:t xml:space="preserve">-file list and </w:t>
      </w:r>
      <w:r w:rsidR="004B6AE8" w:rsidRPr="00362708">
        <w:rPr>
          <w:lang w:val="en-US"/>
        </w:rPr>
        <w:t xml:space="preserve">the </w:t>
      </w:r>
      <w:r w:rsidRPr="00362708">
        <w:rPr>
          <w:lang w:val="en-US"/>
        </w:rPr>
        <w:t>one-year-</w:t>
      </w:r>
      <w:proofErr w:type="spellStart"/>
      <w:r w:rsidRPr="00362708">
        <w:rPr>
          <w:lang w:val="en-US"/>
        </w:rPr>
        <w:t>qual</w:t>
      </w:r>
      <w:proofErr w:type="spellEnd"/>
      <w:r w:rsidRPr="00362708">
        <w:rPr>
          <w:lang w:val="en-US"/>
        </w:rPr>
        <w:t>-file list in</w:t>
      </w:r>
      <w:r w:rsidR="00D45DDD">
        <w:rPr>
          <w:lang w:val="en-US"/>
        </w:rPr>
        <w:t xml:space="preserve">clude the full-path formatted </w:t>
      </w:r>
      <w:r w:rsidR="00FB2A06">
        <w:rPr>
          <w:lang w:val="en-US"/>
        </w:rPr>
        <w:t>NDVI</w:t>
      </w:r>
      <w:r w:rsidRPr="00362708">
        <w:rPr>
          <w:lang w:val="en-US"/>
        </w:rPr>
        <w:t xml:space="preserve"> and quality data f</w:t>
      </w:r>
      <w:r w:rsidR="00FB2A06">
        <w:rPr>
          <w:lang w:val="en-US"/>
        </w:rPr>
        <w:t>ile names, respectively. Each NDVI</w:t>
      </w:r>
      <w:r w:rsidRPr="00362708">
        <w:rPr>
          <w:lang w:val="en-US"/>
        </w:rPr>
        <w:t xml:space="preserve"> file has a </w:t>
      </w:r>
      <w:r w:rsidR="009D59F6" w:rsidRPr="00362708">
        <w:rPr>
          <w:lang w:val="en-US"/>
        </w:rPr>
        <w:t>cor</w:t>
      </w:r>
      <w:r w:rsidR="009D59F6">
        <w:rPr>
          <w:lang w:val="en-US"/>
        </w:rPr>
        <w:t>responding</w:t>
      </w:r>
      <w:r w:rsidR="009D59F6" w:rsidRPr="00362708">
        <w:rPr>
          <w:lang w:val="en-US"/>
        </w:rPr>
        <w:t xml:space="preserve"> </w:t>
      </w:r>
      <w:r w:rsidRPr="00362708">
        <w:rPr>
          <w:lang w:val="en-US"/>
        </w:rPr>
        <w:t xml:space="preserve">quality file. The </w:t>
      </w:r>
      <w:r w:rsidR="00D45DDD">
        <w:rPr>
          <w:lang w:val="en-US"/>
        </w:rPr>
        <w:t xml:space="preserve">stacking </w:t>
      </w:r>
      <w:r w:rsidRPr="00362708">
        <w:rPr>
          <w:lang w:val="en-US"/>
        </w:rPr>
        <w:t>prog</w:t>
      </w:r>
      <w:r w:rsidR="00D45DDD">
        <w:rPr>
          <w:lang w:val="en-US"/>
        </w:rPr>
        <w:t>r</w:t>
      </w:r>
      <w:r w:rsidRPr="00362708">
        <w:rPr>
          <w:lang w:val="en-US"/>
        </w:rPr>
        <w:t>am g</w:t>
      </w:r>
      <w:r w:rsidR="00FB2A06">
        <w:rPr>
          <w:lang w:val="en-US"/>
        </w:rPr>
        <w:t xml:space="preserve">oes through each pair of files and </w:t>
      </w:r>
      <w:r w:rsidRPr="00362708">
        <w:rPr>
          <w:lang w:val="en-US"/>
        </w:rPr>
        <w:t>read</w:t>
      </w:r>
      <w:r w:rsidR="00FB2A06">
        <w:rPr>
          <w:lang w:val="en-US"/>
        </w:rPr>
        <w:t>s</w:t>
      </w:r>
      <w:r w:rsidRPr="00362708">
        <w:rPr>
          <w:lang w:val="en-US"/>
        </w:rPr>
        <w:t xml:space="preserve"> them into a temporary memory space, covert</w:t>
      </w:r>
      <w:r w:rsidR="00FB2A06">
        <w:rPr>
          <w:lang w:val="en-US"/>
        </w:rPr>
        <w:t>s the raw NDVI</w:t>
      </w:r>
      <w:r w:rsidRPr="00362708">
        <w:rPr>
          <w:lang w:val="en-US"/>
        </w:rPr>
        <w:t xml:space="preserve"> data from [-10000, 10000] to [0, 200], </w:t>
      </w:r>
      <w:r w:rsidR="00FB163C" w:rsidRPr="00362708">
        <w:rPr>
          <w:lang w:val="en-US"/>
        </w:rPr>
        <w:t>and stack</w:t>
      </w:r>
      <w:r w:rsidR="00FB2A06">
        <w:rPr>
          <w:lang w:val="en-US"/>
        </w:rPr>
        <w:t>s</w:t>
      </w:r>
      <w:r w:rsidR="00FB163C" w:rsidRPr="00362708">
        <w:rPr>
          <w:lang w:val="en-US"/>
        </w:rPr>
        <w:t xml:space="preserve"> these data together. Finally, </w:t>
      </w:r>
      <w:r w:rsidR="009D59F6">
        <w:rPr>
          <w:lang w:val="en-US"/>
        </w:rPr>
        <w:t xml:space="preserve">it </w:t>
      </w:r>
      <w:r w:rsidR="00FB163C" w:rsidRPr="00362708">
        <w:rPr>
          <w:lang w:val="en-US"/>
        </w:rPr>
        <w:t>output</w:t>
      </w:r>
      <w:r w:rsidR="00FB2A06">
        <w:rPr>
          <w:lang w:val="en-US"/>
        </w:rPr>
        <w:t>s</w:t>
      </w:r>
      <w:r w:rsidRPr="00362708">
        <w:rPr>
          <w:lang w:val="en-US"/>
        </w:rPr>
        <w:t xml:space="preserve"> the s</w:t>
      </w:r>
      <w:r w:rsidR="00FB163C" w:rsidRPr="00362708">
        <w:rPr>
          <w:lang w:val="en-US"/>
        </w:rPr>
        <w:t>tacked</w:t>
      </w:r>
      <w:r w:rsidR="00FB2A06">
        <w:rPr>
          <w:lang w:val="en-US"/>
        </w:rPr>
        <w:t xml:space="preserve"> data</w:t>
      </w:r>
      <w:r w:rsidRPr="00362708">
        <w:rPr>
          <w:lang w:val="en-US"/>
        </w:rPr>
        <w:t xml:space="preserve">. </w:t>
      </w:r>
    </w:p>
    <w:p w14:paraId="639031A1" w14:textId="77777777" w:rsidR="004F068D" w:rsidRPr="00362708" w:rsidRDefault="004F068D">
      <w:pPr>
        <w:pStyle w:val="Standard"/>
        <w:autoSpaceDE w:val="0"/>
        <w:jc w:val="both"/>
        <w:rPr>
          <w:lang w:val="en-US"/>
        </w:rPr>
      </w:pPr>
    </w:p>
    <w:p w14:paraId="2DCCC9BA" w14:textId="77777777" w:rsidR="004F068D" w:rsidRPr="00362708" w:rsidRDefault="004F068D">
      <w:pPr>
        <w:pStyle w:val="Standard"/>
        <w:autoSpaceDE w:val="0"/>
        <w:jc w:val="both"/>
        <w:rPr>
          <w:lang w:val="en-US"/>
        </w:rPr>
      </w:pPr>
    </w:p>
    <w:p w14:paraId="2463AF0D" w14:textId="77777777" w:rsidR="004F068D" w:rsidRPr="00362708" w:rsidRDefault="004F068D">
      <w:pPr>
        <w:pStyle w:val="Standard"/>
        <w:autoSpaceDE w:val="0"/>
        <w:jc w:val="both"/>
        <w:rPr>
          <w:lang w:val="en-US"/>
        </w:rPr>
      </w:pPr>
    </w:p>
    <w:p w14:paraId="1F3F4E55" w14:textId="77777777" w:rsidR="004F068D" w:rsidRPr="00362708" w:rsidRDefault="00FB2A06" w:rsidP="00D45DDD">
      <w:pPr>
        <w:pStyle w:val="Standard"/>
        <w:numPr>
          <w:ilvl w:val="0"/>
          <w:numId w:val="4"/>
        </w:numPr>
        <w:autoSpaceDE w:val="0"/>
        <w:jc w:val="both"/>
        <w:rPr>
          <w:lang w:val="en-US"/>
        </w:rPr>
      </w:pPr>
      <w:r>
        <w:rPr>
          <w:lang w:val="en-US"/>
        </w:rPr>
        <w:t>I</w:t>
      </w:r>
      <w:r w:rsidR="004F068D" w:rsidRPr="00362708">
        <w:rPr>
          <w:lang w:val="en-US"/>
        </w:rPr>
        <w:t>nterpolate the stacked</w:t>
      </w:r>
      <w:r w:rsidR="004B6AE8" w:rsidRPr="00362708">
        <w:rPr>
          <w:lang w:val="en-US"/>
        </w:rPr>
        <w:t>-</w:t>
      </w:r>
      <w:r w:rsidR="004F068D" w:rsidRPr="00362708">
        <w:rPr>
          <w:lang w:val="en-US"/>
        </w:rPr>
        <w:t>data</w:t>
      </w:r>
      <w:r w:rsidR="004B6AE8" w:rsidRPr="00362708">
        <w:rPr>
          <w:lang w:val="en-US"/>
        </w:rPr>
        <w:t xml:space="preserve"> time series</w:t>
      </w:r>
      <w:r w:rsidR="0080064E" w:rsidRPr="00362708">
        <w:rPr>
          <w:lang w:val="en-US"/>
        </w:rPr>
        <w:t xml:space="preserve"> (interpol_noextention_1y_verctor_ver9.pro)</w:t>
      </w:r>
    </w:p>
    <w:p w14:paraId="5AACC6BA" w14:textId="77777777" w:rsidR="004F068D" w:rsidRPr="00362708" w:rsidRDefault="004F068D">
      <w:pPr>
        <w:pStyle w:val="Standard"/>
        <w:autoSpaceDE w:val="0"/>
        <w:jc w:val="both"/>
        <w:rPr>
          <w:lang w:val="en-US"/>
        </w:rPr>
      </w:pPr>
    </w:p>
    <w:p w14:paraId="3150C216" w14:textId="09163883" w:rsidR="004F068D" w:rsidRDefault="00702434" w:rsidP="003E6CF6">
      <w:pPr>
        <w:pStyle w:val="Standard"/>
        <w:autoSpaceDE w:val="0"/>
        <w:ind w:firstLine="360"/>
        <w:jc w:val="both"/>
        <w:rPr>
          <w:ins w:id="168" w:author="jiang" w:date="2012-11-16T09:29:00Z"/>
          <w:lang w:val="en-US"/>
        </w:rPr>
      </w:pPr>
      <w:r w:rsidRPr="00362708">
        <w:rPr>
          <w:lang w:val="en-US"/>
        </w:rPr>
        <w:t xml:space="preserve">The algorithm </w:t>
      </w:r>
      <w:r w:rsidR="004F068D" w:rsidRPr="00362708">
        <w:rPr>
          <w:lang w:val="en-US"/>
        </w:rPr>
        <w:t xml:space="preserve">goes through </w:t>
      </w:r>
      <w:r w:rsidR="0080064E" w:rsidRPr="00362708">
        <w:rPr>
          <w:lang w:val="en-US"/>
        </w:rPr>
        <w:t>each pixel</w:t>
      </w:r>
      <w:r w:rsidR="00A72594">
        <w:rPr>
          <w:lang w:val="en-US"/>
        </w:rPr>
        <w:t xml:space="preserve"> and its</w:t>
      </w:r>
      <w:r w:rsidR="00D45DDD">
        <w:rPr>
          <w:lang w:val="en-US"/>
        </w:rPr>
        <w:t xml:space="preserve"> </w:t>
      </w:r>
      <w:r w:rsidR="00314C39">
        <w:rPr>
          <w:lang w:val="en-US"/>
        </w:rPr>
        <w:t>corresponding</w:t>
      </w:r>
      <w:r w:rsidR="00314C39" w:rsidRPr="00362708">
        <w:rPr>
          <w:lang w:val="en-US"/>
        </w:rPr>
        <w:t xml:space="preserve"> </w:t>
      </w:r>
      <w:r w:rsidR="004F068D" w:rsidRPr="00362708">
        <w:rPr>
          <w:lang w:val="en-US"/>
        </w:rPr>
        <w:t>time series</w:t>
      </w:r>
      <w:r w:rsidR="0080064E" w:rsidRPr="00362708">
        <w:rPr>
          <w:lang w:val="en-US"/>
        </w:rPr>
        <w:t xml:space="preserve">. Figure 2.4 describes </w:t>
      </w:r>
      <w:r w:rsidR="009563BF" w:rsidRPr="00362708">
        <w:rPr>
          <w:lang w:val="en-US"/>
        </w:rPr>
        <w:t xml:space="preserve">the </w:t>
      </w:r>
      <w:r w:rsidR="0080064E" w:rsidRPr="00362708">
        <w:rPr>
          <w:lang w:val="en-US"/>
        </w:rPr>
        <w:t>interpolation</w:t>
      </w:r>
      <w:r w:rsidR="009563BF" w:rsidRPr="00362708">
        <w:rPr>
          <w:lang w:val="en-US"/>
        </w:rPr>
        <w:t xml:space="preserve"> process for the time series</w:t>
      </w:r>
      <w:r w:rsidR="0080064E" w:rsidRPr="00362708">
        <w:rPr>
          <w:lang w:val="en-US"/>
        </w:rPr>
        <w:t>.</w:t>
      </w:r>
    </w:p>
    <w:p w14:paraId="3482BEAD" w14:textId="77777777" w:rsidR="00595193" w:rsidRDefault="00595193" w:rsidP="003E6CF6">
      <w:pPr>
        <w:pStyle w:val="Standard"/>
        <w:autoSpaceDE w:val="0"/>
        <w:ind w:firstLine="360"/>
        <w:jc w:val="both"/>
        <w:rPr>
          <w:ins w:id="169" w:author="jiang" w:date="2012-11-16T09:29:00Z"/>
          <w:lang w:val="en-US"/>
        </w:rPr>
      </w:pPr>
    </w:p>
    <w:p w14:paraId="16D9B875" w14:textId="77777777" w:rsidR="00595193" w:rsidRPr="00362708" w:rsidRDefault="00595193" w:rsidP="003E6CF6">
      <w:pPr>
        <w:pStyle w:val="Standard"/>
        <w:autoSpaceDE w:val="0"/>
        <w:ind w:firstLine="360"/>
        <w:jc w:val="both"/>
        <w:rPr>
          <w:lang w:val="en-US"/>
        </w:rPr>
      </w:pPr>
    </w:p>
    <w:p w14:paraId="02328AC8" w14:textId="77777777" w:rsidR="0080064E" w:rsidRPr="00362708" w:rsidRDefault="0080064E">
      <w:pPr>
        <w:pStyle w:val="Standard"/>
        <w:autoSpaceDE w:val="0"/>
        <w:jc w:val="both"/>
        <w:rPr>
          <w:lang w:val="en-US"/>
        </w:rPr>
      </w:pPr>
    </w:p>
    <w:p w14:paraId="6802C464" w14:textId="77777777" w:rsidR="0080064E" w:rsidRPr="00362708" w:rsidRDefault="0080064E">
      <w:pPr>
        <w:pStyle w:val="Standard"/>
        <w:autoSpaceDE w:val="0"/>
        <w:jc w:val="both"/>
        <w:rPr>
          <w:lang w:val="en-US"/>
        </w:rPr>
      </w:pPr>
    </w:p>
    <w:p w14:paraId="4D3510D6" w14:textId="77777777" w:rsidR="0080064E" w:rsidRPr="00362708" w:rsidRDefault="0080064E">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05504" behindDoc="0" locked="0" layoutInCell="1" allowOverlap="1" wp14:anchorId="4C673F83" wp14:editId="5892D0F9">
                <wp:simplePos x="0" y="0"/>
                <wp:positionH relativeFrom="column">
                  <wp:posOffset>1635760</wp:posOffset>
                </wp:positionH>
                <wp:positionV relativeFrom="paragraph">
                  <wp:posOffset>36830</wp:posOffset>
                </wp:positionV>
                <wp:extent cx="2476500" cy="514350"/>
                <wp:effectExtent l="0" t="0" r="19050" b="19050"/>
                <wp:wrapNone/>
                <wp:docPr id="34" name="Flowchart: Preparation 34"/>
                <wp:cNvGraphicFramePr/>
                <a:graphic xmlns:a="http://schemas.openxmlformats.org/drawingml/2006/main">
                  <a:graphicData uri="http://schemas.microsoft.com/office/word/2010/wordprocessingShape">
                    <wps:wsp>
                      <wps:cNvSpPr/>
                      <wps:spPr>
                        <a:xfrm>
                          <a:off x="0" y="0"/>
                          <a:ext cx="2476500" cy="514350"/>
                        </a:xfrm>
                        <a:prstGeom prst="flowChartPreparation">
                          <a:avLst/>
                        </a:prstGeom>
                      </wps:spPr>
                      <wps:style>
                        <a:lnRef idx="2">
                          <a:schemeClr val="accent6"/>
                        </a:lnRef>
                        <a:fillRef idx="1">
                          <a:schemeClr val="lt1"/>
                        </a:fillRef>
                        <a:effectRef idx="0">
                          <a:schemeClr val="accent6"/>
                        </a:effectRef>
                        <a:fontRef idx="minor">
                          <a:schemeClr val="dk1"/>
                        </a:fontRef>
                      </wps:style>
                      <wps:txbx>
                        <w:txbxContent>
                          <w:p w14:paraId="593B4152" w14:textId="02BC309A" w:rsidR="00B80D45" w:rsidRDefault="00B80D45" w:rsidP="0080064E">
                            <w:pPr>
                              <w:jc w:val="center"/>
                            </w:pPr>
                            <w:proofErr w:type="gramStart"/>
                            <w:r>
                              <w:t>raw</w:t>
                            </w:r>
                            <w:proofErr w:type="gramEnd"/>
                            <w:del w:id="170" w:author="Miller, Amy" w:date="2012-10-23T12:28:00Z">
                              <w:r w:rsidDel="002C6195">
                                <w:delText>-</w:delText>
                              </w:r>
                            </w:del>
                            <w:r>
                              <w:t xml:space="preserve"> data time series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paration 34" o:spid="_x0000_s1054" type="#_x0000_t117" style="position:absolute;left:0;text-align:left;margin-left:128.8pt;margin-top:2.9pt;width:195pt;height:40.5pt;z-index:25160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" fillcolor="white [3201]" strokecolor="#f79646 [3209]" strokeweight="2pt">
                <v:textbox>
                  <w:txbxContent>
                    <w:p w14:paraId="593B4152" w14:textId="02BC309A" w:rsidR="00B80D45" w:rsidRDefault="00B80D45" w:rsidP="0080064E">
                      <w:pPr>
                        <w:jc w:val="center"/>
                      </w:pPr>
                      <w:proofErr w:type="gramStart"/>
                      <w:r>
                        <w:t>raw</w:t>
                      </w:r>
                      <w:proofErr w:type="gramEnd"/>
                      <w:del w:id="30" w:author="Miller, Amy" w:date="2012-10-23T12:28:00Z">
                        <w:r w:rsidDel="002C6195">
                          <w:delText>-</w:delText>
                        </w:r>
                      </w:del>
                      <w:r>
                        <w:t xml:space="preserve"> data time series </w:t>
                      </w:r>
                    </w:p>
                  </w:txbxContent>
                </v:textbox>
              </v:shape>
            </w:pict>
          </mc:Fallback>
        </mc:AlternateContent>
      </w:r>
    </w:p>
    <w:p w14:paraId="07D3D0CA" w14:textId="77777777" w:rsidR="004F068D" w:rsidRPr="00362708" w:rsidRDefault="004F068D">
      <w:pPr>
        <w:pStyle w:val="Standard"/>
        <w:autoSpaceDE w:val="0"/>
        <w:jc w:val="both"/>
        <w:rPr>
          <w:lang w:val="en-US"/>
        </w:rPr>
      </w:pPr>
    </w:p>
    <w:p w14:paraId="63FD9033" w14:textId="77777777" w:rsidR="004F068D" w:rsidRPr="00362708" w:rsidRDefault="004F068D">
      <w:pPr>
        <w:pStyle w:val="Standard"/>
        <w:autoSpaceDE w:val="0"/>
        <w:jc w:val="both"/>
        <w:rPr>
          <w:lang w:val="en-US"/>
        </w:rPr>
      </w:pPr>
    </w:p>
    <w:p w14:paraId="1191E4EC" w14:textId="77777777" w:rsidR="004F068D" w:rsidRPr="00362708" w:rsidRDefault="00EA2CC7">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15744" behindDoc="0" locked="0" layoutInCell="1" allowOverlap="1" wp14:anchorId="01859F34" wp14:editId="1367BD5F">
                <wp:simplePos x="0" y="0"/>
                <wp:positionH relativeFrom="column">
                  <wp:posOffset>2861310</wp:posOffset>
                </wp:positionH>
                <wp:positionV relativeFrom="paragraph">
                  <wp:posOffset>25400</wp:posOffset>
                </wp:positionV>
                <wp:extent cx="0" cy="203200"/>
                <wp:effectExtent l="95250" t="0" r="57150" b="63500"/>
                <wp:wrapNone/>
                <wp:docPr id="41" name="Straight Arrow Connector 41"/>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1" o:spid="_x0000_s1026" type="#_x0000_t32" style="position:absolute;margin-left:225.3pt;margin-top:2pt;width:0;height:16pt;z-index:25161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" strokecolor="#4579b8 [3044]">
                <v:stroke endarrow="open"/>
              </v:shape>
            </w:pict>
          </mc:Fallback>
        </mc:AlternateContent>
      </w:r>
    </w:p>
    <w:p w14:paraId="2507F6E5" w14:textId="77777777" w:rsidR="004F068D" w:rsidRPr="00362708" w:rsidRDefault="0080064E">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07552" behindDoc="0" locked="0" layoutInCell="1" allowOverlap="1" wp14:anchorId="75A483C9" wp14:editId="0DD8A1FB">
                <wp:simplePos x="0" y="0"/>
                <wp:positionH relativeFrom="column">
                  <wp:posOffset>397510</wp:posOffset>
                </wp:positionH>
                <wp:positionV relativeFrom="paragraph">
                  <wp:posOffset>54610</wp:posOffset>
                </wp:positionV>
                <wp:extent cx="4883150" cy="1117600"/>
                <wp:effectExtent l="0" t="0" r="12700" b="25400"/>
                <wp:wrapNone/>
                <wp:docPr id="36" name="Flowchart: Decision 36"/>
                <wp:cNvGraphicFramePr/>
                <a:graphic xmlns:a="http://schemas.openxmlformats.org/drawingml/2006/main">
                  <a:graphicData uri="http://schemas.microsoft.com/office/word/2010/wordprocessingShape">
                    <wps:wsp>
                      <wps:cNvSpPr/>
                      <wps:spPr>
                        <a:xfrm>
                          <a:off x="0" y="0"/>
                          <a:ext cx="4883150" cy="11176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7F430C65" w14:textId="77777777" w:rsidR="00B80D45" w:rsidRDefault="00B80D45" w:rsidP="000D409A">
                            <w:r>
                              <w:t>Number of valid points &gt;= 5 and the maximum value &gt;=100+25%*100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6" o:spid="_x0000_s1055" type="#_x0000_t110" style="position:absolute;left:0;text-align:left;margin-left:31.3pt;margin-top:4.3pt;width:384.5pt;height:8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" fillcolor="white [3201]" strokecolor="#f79646 [3209]" strokeweight="2pt">
                <v:textbox>
                  <w:txbxContent>
                    <w:p w14:paraId="7F430C65" w14:textId="77777777" w:rsidR="00B80D45" w:rsidRDefault="00B80D45" w:rsidP="000D409A">
                      <w:r>
                        <w:t>Number of valid points &gt;= 5 and the maximum value &gt;=100+25%*100</w:t>
                      </w:r>
                    </w:p>
                  </w:txbxContent>
                </v:textbox>
              </v:shape>
            </w:pict>
          </mc:Fallback>
        </mc:AlternateContent>
      </w:r>
    </w:p>
    <w:p w14:paraId="3D977BC5" w14:textId="77777777" w:rsidR="004F068D" w:rsidRPr="00362708" w:rsidRDefault="004F068D">
      <w:pPr>
        <w:pStyle w:val="Standard"/>
        <w:autoSpaceDE w:val="0"/>
        <w:jc w:val="both"/>
        <w:rPr>
          <w:lang w:val="en-US"/>
        </w:rPr>
      </w:pPr>
    </w:p>
    <w:p w14:paraId="77740077" w14:textId="77777777" w:rsidR="004F068D" w:rsidRPr="00362708" w:rsidRDefault="004F068D">
      <w:pPr>
        <w:pStyle w:val="Standard"/>
        <w:autoSpaceDE w:val="0"/>
        <w:jc w:val="both"/>
        <w:rPr>
          <w:lang w:val="en-US"/>
        </w:rPr>
      </w:pPr>
    </w:p>
    <w:p w14:paraId="3842D582" w14:textId="77777777" w:rsidR="004F068D" w:rsidRPr="00362708" w:rsidRDefault="00D13526">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21888" behindDoc="0" locked="0" layoutInCell="1" allowOverlap="1" wp14:anchorId="6CF42037" wp14:editId="4ACAE410">
                <wp:simplePos x="0" y="0"/>
                <wp:positionH relativeFrom="column">
                  <wp:posOffset>5502910</wp:posOffset>
                </wp:positionH>
                <wp:positionV relativeFrom="paragraph">
                  <wp:posOffset>87630</wp:posOffset>
                </wp:positionV>
                <wp:extent cx="0" cy="2730500"/>
                <wp:effectExtent l="0" t="0" r="19050" b="12700"/>
                <wp:wrapNone/>
                <wp:docPr id="47" name="Straight Connector 47"/>
                <wp:cNvGraphicFramePr/>
                <a:graphic xmlns:a="http://schemas.openxmlformats.org/drawingml/2006/main">
                  <a:graphicData uri="http://schemas.microsoft.com/office/word/2010/wordprocessingShape">
                    <wps:wsp>
                      <wps:cNvCnPr/>
                      <wps:spPr>
                        <a:xfrm>
                          <a:off x="0" y="0"/>
                          <a:ext cx="0" cy="273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 o:spid="_x0000_s1026" style="position:absolute;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3pt,6.9pt" to="433.3pt,2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" strokecolor="#4579b8 [3044]"/>
            </w:pict>
          </mc:Fallback>
        </mc:AlternateContent>
      </w:r>
      <w:r w:rsidR="001A5D37" w:rsidRPr="00362708">
        <w:rPr>
          <w:noProof/>
          <w:lang w:val="en-US" w:eastAsia="zh-CN" w:bidi="ar-SA"/>
        </w:rPr>
        <mc:AlternateContent>
          <mc:Choice Requires="wps">
            <w:drawing>
              <wp:anchor distT="0" distB="0" distL="114300" distR="114300" simplePos="0" relativeHeight="251620864" behindDoc="0" locked="0" layoutInCell="1" allowOverlap="1" wp14:anchorId="3DA3418C" wp14:editId="649C1765">
                <wp:simplePos x="0" y="0"/>
                <wp:positionH relativeFrom="column">
                  <wp:posOffset>5280660</wp:posOffset>
                </wp:positionH>
                <wp:positionV relativeFrom="paragraph">
                  <wp:posOffset>87630</wp:posOffset>
                </wp:positionV>
                <wp:extent cx="222250" cy="0"/>
                <wp:effectExtent l="0" t="0" r="25400" b="19050"/>
                <wp:wrapNone/>
                <wp:docPr id="46" name="Straight Connector 46"/>
                <wp:cNvGraphicFramePr/>
                <a:graphic xmlns:a="http://schemas.openxmlformats.org/drawingml/2006/main">
                  <a:graphicData uri="http://schemas.microsoft.com/office/word/2010/wordprocessingShape">
                    <wps:wsp>
                      <wps:cNvCnPr/>
                      <wps:spPr>
                        <a:xfrm>
                          <a:off x="0" y="0"/>
                          <a:ext cx="222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6" o:spid="_x0000_s1026" style="position:absolute;z-index:2516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5.8pt,6.9pt" to="433.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" strokecolor="#4579b8 [3044]"/>
            </w:pict>
          </mc:Fallback>
        </mc:AlternateContent>
      </w:r>
    </w:p>
    <w:p w14:paraId="7705B4DD" w14:textId="77777777" w:rsidR="004F068D" w:rsidRPr="00362708" w:rsidRDefault="004F068D">
      <w:pPr>
        <w:pStyle w:val="Standard"/>
        <w:autoSpaceDE w:val="0"/>
        <w:jc w:val="both"/>
        <w:rPr>
          <w:lang w:val="en-US"/>
        </w:rPr>
      </w:pPr>
    </w:p>
    <w:p w14:paraId="30F87DEB" w14:textId="77777777" w:rsidR="004F068D" w:rsidRPr="00362708" w:rsidRDefault="004F068D">
      <w:pPr>
        <w:pStyle w:val="Standard"/>
        <w:autoSpaceDE w:val="0"/>
        <w:jc w:val="both"/>
        <w:rPr>
          <w:lang w:val="en-US"/>
        </w:rPr>
      </w:pPr>
    </w:p>
    <w:p w14:paraId="48036F1F" w14:textId="77777777" w:rsidR="004F068D" w:rsidRPr="00362708" w:rsidRDefault="00EA2CC7">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16768" behindDoc="0" locked="0" layoutInCell="1" allowOverlap="1" wp14:anchorId="6600BE1D" wp14:editId="533A78DF">
                <wp:simplePos x="0" y="0"/>
                <wp:positionH relativeFrom="column">
                  <wp:posOffset>2874010</wp:posOffset>
                </wp:positionH>
                <wp:positionV relativeFrom="paragraph">
                  <wp:posOffset>119380</wp:posOffset>
                </wp:positionV>
                <wp:extent cx="0" cy="196850"/>
                <wp:effectExtent l="95250" t="0" r="76200" b="50800"/>
                <wp:wrapNone/>
                <wp:docPr id="42" name="Straight Arrow Connector 42"/>
                <wp:cNvGraphicFramePr/>
                <a:graphic xmlns:a="http://schemas.openxmlformats.org/drawingml/2006/main">
                  <a:graphicData uri="http://schemas.microsoft.com/office/word/2010/wordprocessingShape">
                    <wps:wsp>
                      <wps:cNvCnPr/>
                      <wps:spPr>
                        <a:xfrm>
                          <a:off x="0" y="0"/>
                          <a:ext cx="0" cy="196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2" o:spid="_x0000_s1026" type="#_x0000_t32" style="position:absolute;margin-left:226.3pt;margin-top:9.4pt;width:0;height:15.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" strokecolor="#4579b8 [3044]">
                <v:stroke endarrow="open"/>
              </v:shape>
            </w:pict>
          </mc:Fallback>
        </mc:AlternateContent>
      </w:r>
    </w:p>
    <w:p w14:paraId="46CACE6E" w14:textId="77777777" w:rsidR="004F068D" w:rsidRPr="00362708" w:rsidRDefault="00BD683C">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06528" behindDoc="0" locked="0" layoutInCell="1" allowOverlap="1" wp14:anchorId="645C38A1" wp14:editId="053BF488">
                <wp:simplePos x="0" y="0"/>
                <wp:positionH relativeFrom="column">
                  <wp:posOffset>702310</wp:posOffset>
                </wp:positionH>
                <wp:positionV relativeFrom="paragraph">
                  <wp:posOffset>140970</wp:posOffset>
                </wp:positionV>
                <wp:extent cx="4419600" cy="4572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441960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C64206" w14:textId="77777777" w:rsidR="00B80D45" w:rsidRDefault="00B80D45" w:rsidP="000D409A">
                            <w:r>
                              <w:t xml:space="preserve">Assign random values from 100 or 101 to negative and bad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5" o:spid="_x0000_s1056" style="position:absolute;left:0;text-align:left;margin-left:55.3pt;margin-top:11.1pt;width:348pt;height:36pt;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" fillcolor="white [3201]" strokecolor="#f79646 [3209]" strokeweight="2pt">
                <v:textbox>
                  <w:txbxContent>
                    <w:p w14:paraId="7EC64206" w14:textId="77777777" w:rsidR="00B80D45" w:rsidRDefault="00B80D45" w:rsidP="000D409A">
                      <w:r>
                        <w:t xml:space="preserve">Assign random values from 100 or 101 to negative and bad points </w:t>
                      </w:r>
                    </w:p>
                  </w:txbxContent>
                </v:textbox>
              </v:rect>
            </w:pict>
          </mc:Fallback>
        </mc:AlternateContent>
      </w:r>
    </w:p>
    <w:p w14:paraId="6D5E2774" w14:textId="77777777" w:rsidR="004F068D" w:rsidRPr="00362708" w:rsidRDefault="004F068D">
      <w:pPr>
        <w:pStyle w:val="Standard"/>
        <w:autoSpaceDE w:val="0"/>
        <w:jc w:val="both"/>
        <w:rPr>
          <w:lang w:val="en-US"/>
        </w:rPr>
      </w:pPr>
    </w:p>
    <w:p w14:paraId="501C70A5" w14:textId="77777777" w:rsidR="004F068D" w:rsidRPr="00362708" w:rsidRDefault="004F068D">
      <w:pPr>
        <w:pStyle w:val="Standard"/>
        <w:autoSpaceDE w:val="0"/>
        <w:jc w:val="both"/>
        <w:rPr>
          <w:lang w:val="en-US"/>
        </w:rPr>
      </w:pPr>
    </w:p>
    <w:p w14:paraId="6E1A4C2B" w14:textId="77777777" w:rsidR="004F068D" w:rsidRPr="00362708" w:rsidRDefault="00EA2CC7">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17792" behindDoc="0" locked="0" layoutInCell="1" allowOverlap="1" wp14:anchorId="20F394B4" wp14:editId="6820C000">
                <wp:simplePos x="0" y="0"/>
                <wp:positionH relativeFrom="column">
                  <wp:posOffset>2912110</wp:posOffset>
                </wp:positionH>
                <wp:positionV relativeFrom="paragraph">
                  <wp:posOffset>73025</wp:posOffset>
                </wp:positionV>
                <wp:extent cx="0" cy="228600"/>
                <wp:effectExtent l="95250" t="0" r="57150" b="57150"/>
                <wp:wrapNone/>
                <wp:docPr id="43" name="Straight Arrow Connector 43"/>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3" o:spid="_x0000_s1026" type="#_x0000_t32" style="position:absolute;margin-left:229.3pt;margin-top:5.75pt;width:0;height:18pt;z-index:25161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" strokecolor="#4579b8 [3044]">
                <v:stroke endarrow="open"/>
              </v:shape>
            </w:pict>
          </mc:Fallback>
        </mc:AlternateContent>
      </w:r>
    </w:p>
    <w:p w14:paraId="01E912D9" w14:textId="77777777" w:rsidR="004F068D" w:rsidRPr="00362708" w:rsidRDefault="00BD683C">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09600" behindDoc="0" locked="0" layoutInCell="1" allowOverlap="1" wp14:anchorId="7E7CE578" wp14:editId="4B729B7D">
                <wp:simplePos x="0" y="0"/>
                <wp:positionH relativeFrom="column">
                  <wp:posOffset>702310</wp:posOffset>
                </wp:positionH>
                <wp:positionV relativeFrom="paragraph">
                  <wp:posOffset>126365</wp:posOffset>
                </wp:positionV>
                <wp:extent cx="4419600" cy="4572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4419600" cy="457200"/>
                        </a:xfrm>
                        <a:prstGeom prst="rect">
                          <a:avLst/>
                        </a:prstGeom>
                        <a:solidFill>
                          <a:sysClr val="window" lastClr="FFFFFF"/>
                        </a:solidFill>
                        <a:ln w="25400" cap="flat" cmpd="sng" algn="ctr">
                          <a:solidFill>
                            <a:srgbClr val="F79646"/>
                          </a:solidFill>
                          <a:prstDash val="solid"/>
                        </a:ln>
                        <a:effectLst/>
                      </wps:spPr>
                      <wps:txbx>
                        <w:txbxContent>
                          <w:p w14:paraId="25BE40A1" w14:textId="77777777" w:rsidR="00B80D45" w:rsidRDefault="00B80D45" w:rsidP="00BD683C">
                            <w:r>
                              <w:t xml:space="preserve">Interpolate data segment from first point with 20% of maximum value to last point with 20% of maximum value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 o:spid="_x0000_s1057" style="position:absolute;left:0;text-align:left;margin-left:55.3pt;margin-top:9.95pt;width:348pt;height:36pt;z-index:25160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" fillcolor="window" strokecolor="#f79646" strokeweight="2pt">
                <v:textbox>
                  <w:txbxContent>
                    <w:p w14:paraId="25BE40A1" w14:textId="77777777" w:rsidR="00B80D45" w:rsidRDefault="00B80D45" w:rsidP="00BD683C">
                      <w:r>
                        <w:t xml:space="preserve">Interpolate data segment from first point with 20% of maximum value to last point with 20% of maximum value </w:t>
                      </w:r>
                    </w:p>
                  </w:txbxContent>
                </v:textbox>
              </v:rect>
            </w:pict>
          </mc:Fallback>
        </mc:AlternateContent>
      </w:r>
    </w:p>
    <w:p w14:paraId="6584C0CF" w14:textId="77777777" w:rsidR="004F068D" w:rsidRPr="00362708" w:rsidRDefault="004F068D">
      <w:pPr>
        <w:pStyle w:val="Standard"/>
        <w:autoSpaceDE w:val="0"/>
        <w:jc w:val="both"/>
        <w:rPr>
          <w:lang w:val="en-US"/>
        </w:rPr>
      </w:pPr>
    </w:p>
    <w:p w14:paraId="30E5A4F6" w14:textId="77777777" w:rsidR="004F068D" w:rsidRPr="00362708" w:rsidRDefault="004F068D">
      <w:pPr>
        <w:pStyle w:val="Standard"/>
        <w:autoSpaceDE w:val="0"/>
        <w:jc w:val="both"/>
        <w:rPr>
          <w:lang w:val="en-US"/>
        </w:rPr>
      </w:pPr>
    </w:p>
    <w:p w14:paraId="74F64117" w14:textId="77777777" w:rsidR="004F068D" w:rsidRPr="00362708" w:rsidRDefault="00EA2CC7">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18816" behindDoc="0" locked="0" layoutInCell="1" allowOverlap="1" wp14:anchorId="6D1A7383" wp14:editId="06C3DBF0">
                <wp:simplePos x="0" y="0"/>
                <wp:positionH relativeFrom="column">
                  <wp:posOffset>2912110</wp:posOffset>
                </wp:positionH>
                <wp:positionV relativeFrom="paragraph">
                  <wp:posOffset>57785</wp:posOffset>
                </wp:positionV>
                <wp:extent cx="0" cy="234950"/>
                <wp:effectExtent l="95250" t="0" r="76200" b="50800"/>
                <wp:wrapNone/>
                <wp:docPr id="44" name="Straight Arrow Connector 44"/>
                <wp:cNvGraphicFramePr/>
                <a:graphic xmlns:a="http://schemas.openxmlformats.org/drawingml/2006/main">
                  <a:graphicData uri="http://schemas.microsoft.com/office/word/2010/wordprocessingShape">
                    <wps:wsp>
                      <wps:cNvCnPr/>
                      <wps:spPr>
                        <a:xfrm>
                          <a:off x="0" y="0"/>
                          <a:ext cx="0" cy="234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 o:spid="_x0000_s1026" type="#_x0000_t32" style="position:absolute;margin-left:229.3pt;margin-top:4.55pt;width:0;height:18.5pt;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" strokecolor="#4579b8 [3044]">
                <v:stroke endarrow="open"/>
              </v:shape>
            </w:pict>
          </mc:Fallback>
        </mc:AlternateContent>
      </w:r>
    </w:p>
    <w:p w14:paraId="262BF363" w14:textId="77777777" w:rsidR="004F068D" w:rsidRPr="00362708" w:rsidRDefault="00F151E1">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13696" behindDoc="0" locked="0" layoutInCell="1" allowOverlap="1" wp14:anchorId="48B446CE" wp14:editId="22D92B47">
                <wp:simplePos x="0" y="0"/>
                <wp:positionH relativeFrom="column">
                  <wp:posOffset>1172210</wp:posOffset>
                </wp:positionH>
                <wp:positionV relativeFrom="paragraph">
                  <wp:posOffset>117475</wp:posOffset>
                </wp:positionV>
                <wp:extent cx="3257550" cy="4572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3257550" cy="457200"/>
                        </a:xfrm>
                        <a:prstGeom prst="rect">
                          <a:avLst/>
                        </a:prstGeom>
                        <a:solidFill>
                          <a:sysClr val="window" lastClr="FFFFFF"/>
                        </a:solidFill>
                        <a:ln w="25400" cap="flat" cmpd="sng" algn="ctr">
                          <a:solidFill>
                            <a:srgbClr val="F79646"/>
                          </a:solidFill>
                          <a:prstDash val="solid"/>
                        </a:ln>
                        <a:effectLst/>
                      </wps:spPr>
                      <wps:txbx>
                        <w:txbxContent>
                          <w:p w14:paraId="491CBE87" w14:textId="7F0C99BF" w:rsidR="00B80D45" w:rsidRDefault="00522053" w:rsidP="00F151E1">
                            <w:r>
                              <w:t xml:space="preserve">Replace </w:t>
                            </w:r>
                            <w:r w:rsidR="00B80D45">
                              <w:t>one or two consecutive odd points</w:t>
                            </w:r>
                            <w:ins w:id="171" w:author="Miller, Amy" w:date="2012-10-23T13:56:00Z">
                              <w:r w:rsidR="00B80D45">
                                <w:t xml:space="preserve"> </w:t>
                              </w:r>
                            </w:ins>
                            <w:r>
                              <w:t>with linear interpolation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9" o:spid="_x0000_s1058" style="position:absolute;left:0;text-align:left;margin-left:92.3pt;margin-top:9.25pt;width:256.5pt;height:36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" fillcolor="window" strokecolor="#f79646" strokeweight="2pt">
                <v:textbox>
                  <w:txbxContent>
                    <w:p w14:paraId="491CBE87" w14:textId="7F0C99BF" w:rsidR="00B80D45" w:rsidRDefault="00522053" w:rsidP="00F151E1">
                      <w:r>
                        <w:t xml:space="preserve">Replace </w:t>
                      </w:r>
                      <w:r w:rsidR="00B80D45">
                        <w:t>one or two consecutive odd points</w:t>
                      </w:r>
                      <w:ins w:id="32" w:author="Miller, Amy" w:date="2012-10-23T13:56:00Z">
                        <w:r w:rsidR="00B80D45">
                          <w:t xml:space="preserve"> </w:t>
                        </w:r>
                      </w:ins>
                      <w:r>
                        <w:t>with linear interpolation method</w:t>
                      </w:r>
                    </w:p>
                  </w:txbxContent>
                </v:textbox>
              </v:rect>
            </w:pict>
          </mc:Fallback>
        </mc:AlternateContent>
      </w:r>
    </w:p>
    <w:p w14:paraId="7F24E352" w14:textId="77777777" w:rsidR="004F068D" w:rsidRPr="00362708" w:rsidRDefault="004F068D">
      <w:pPr>
        <w:pStyle w:val="Standard"/>
        <w:autoSpaceDE w:val="0"/>
        <w:jc w:val="both"/>
        <w:rPr>
          <w:lang w:val="en-US"/>
        </w:rPr>
      </w:pPr>
    </w:p>
    <w:p w14:paraId="4531B022" w14:textId="77777777" w:rsidR="004F068D" w:rsidRPr="00362708" w:rsidRDefault="004F068D">
      <w:pPr>
        <w:pStyle w:val="Standard"/>
        <w:autoSpaceDE w:val="0"/>
        <w:jc w:val="both"/>
        <w:rPr>
          <w:lang w:val="en-US"/>
        </w:rPr>
      </w:pPr>
    </w:p>
    <w:p w14:paraId="1E3EDF32" w14:textId="77777777" w:rsidR="004F068D" w:rsidRPr="00362708" w:rsidRDefault="00EA2CC7">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19840" behindDoc="0" locked="0" layoutInCell="1" allowOverlap="1" wp14:anchorId="5E552F3C" wp14:editId="005E1944">
                <wp:simplePos x="0" y="0"/>
                <wp:positionH relativeFrom="column">
                  <wp:posOffset>2912110</wp:posOffset>
                </wp:positionH>
                <wp:positionV relativeFrom="paragraph">
                  <wp:posOffset>48895</wp:posOffset>
                </wp:positionV>
                <wp:extent cx="0" cy="279400"/>
                <wp:effectExtent l="95250" t="0" r="57150" b="63500"/>
                <wp:wrapNone/>
                <wp:docPr id="45" name="Straight Arrow Connector 45"/>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5" o:spid="_x0000_s1026" type="#_x0000_t32" style="position:absolute;margin-left:229.3pt;margin-top:3.85pt;width:0;height:22pt;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" strokecolor="#4579b8 [3044]">
                <v:stroke endarrow="open"/>
              </v:shape>
            </w:pict>
          </mc:Fallback>
        </mc:AlternateContent>
      </w:r>
    </w:p>
    <w:p w14:paraId="6D0548A5" w14:textId="77777777" w:rsidR="004F068D" w:rsidRPr="00362708" w:rsidRDefault="00F04EFE">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22912" behindDoc="0" locked="0" layoutInCell="1" allowOverlap="1" wp14:anchorId="36FA90B9" wp14:editId="34FBEA58">
                <wp:simplePos x="0" y="0"/>
                <wp:positionH relativeFrom="column">
                  <wp:posOffset>2912110</wp:posOffset>
                </wp:positionH>
                <wp:positionV relativeFrom="paragraph">
                  <wp:posOffset>14605</wp:posOffset>
                </wp:positionV>
                <wp:extent cx="2590800" cy="0"/>
                <wp:effectExtent l="38100" t="76200" r="0" b="114300"/>
                <wp:wrapNone/>
                <wp:docPr id="48" name="Straight Arrow Connector 48"/>
                <wp:cNvGraphicFramePr/>
                <a:graphic xmlns:a="http://schemas.openxmlformats.org/drawingml/2006/main">
                  <a:graphicData uri="http://schemas.microsoft.com/office/word/2010/wordprocessingShape">
                    <wps:wsp>
                      <wps:cNvCnPr/>
                      <wps:spPr>
                        <a:xfrm flipH="1">
                          <a:off x="0" y="0"/>
                          <a:ext cx="25908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8" o:spid="_x0000_s1026" type="#_x0000_t32" style="position:absolute;margin-left:229.3pt;margin-top:1.15pt;width:204pt;height:0;flip:x;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" strokecolor="#4579b8 [3044]">
                <v:stroke endarrow="open"/>
              </v:shape>
            </w:pict>
          </mc:Fallback>
        </mc:AlternateContent>
      </w:r>
      <w:r w:rsidR="00F151E1" w:rsidRPr="00362708">
        <w:rPr>
          <w:noProof/>
          <w:lang w:val="en-US" w:eastAsia="zh-CN" w:bidi="ar-SA"/>
        </w:rPr>
        <mc:AlternateContent>
          <mc:Choice Requires="wps">
            <w:drawing>
              <wp:anchor distT="0" distB="0" distL="114300" distR="114300" simplePos="0" relativeHeight="251614720" behindDoc="0" locked="0" layoutInCell="1" allowOverlap="1" wp14:anchorId="13225222" wp14:editId="3F5A04FE">
                <wp:simplePos x="0" y="0"/>
                <wp:positionH relativeFrom="column">
                  <wp:posOffset>969010</wp:posOffset>
                </wp:positionH>
                <wp:positionV relativeFrom="paragraph">
                  <wp:posOffset>153035</wp:posOffset>
                </wp:positionV>
                <wp:extent cx="3848100" cy="520700"/>
                <wp:effectExtent l="0" t="0" r="19050" b="12700"/>
                <wp:wrapNone/>
                <wp:docPr id="40" name="Flowchart: Terminator 40"/>
                <wp:cNvGraphicFramePr/>
                <a:graphic xmlns:a="http://schemas.openxmlformats.org/drawingml/2006/main">
                  <a:graphicData uri="http://schemas.microsoft.com/office/word/2010/wordprocessingShape">
                    <wps:wsp>
                      <wps:cNvSpPr/>
                      <wps:spPr>
                        <a:xfrm>
                          <a:off x="0" y="0"/>
                          <a:ext cx="3848100" cy="52070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4201F643" w14:textId="77777777" w:rsidR="00B80D45" w:rsidRDefault="00B80D45" w:rsidP="004B6AE8">
                            <w:pPr>
                              <w:jc w:val="center"/>
                            </w:pPr>
                            <w:proofErr w:type="gramStart"/>
                            <w:r>
                              <w:t>interpolated-time</w:t>
                            </w:r>
                            <w:proofErr w:type="gramEnd"/>
                            <w:r>
                              <w:t xml:space="preserve"> 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40" o:spid="_x0000_s1059" type="#_x0000_t116" style="position:absolute;left:0;text-align:left;margin-left:76.3pt;margin-top:12.05pt;width:303pt;height:41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" fillcolor="white [3201]" strokecolor="#f79646 [3209]" strokeweight="2pt">
                <v:textbox>
                  <w:txbxContent>
                    <w:p w14:paraId="4201F643" w14:textId="77777777" w:rsidR="00B80D45" w:rsidRDefault="00B80D45" w:rsidP="004B6AE8">
                      <w:pPr>
                        <w:jc w:val="center"/>
                      </w:pPr>
                      <w:proofErr w:type="gramStart"/>
                      <w:r>
                        <w:t>interpolated-time</w:t>
                      </w:r>
                      <w:proofErr w:type="gramEnd"/>
                      <w:r>
                        <w:t xml:space="preserve"> series</w:t>
                      </w:r>
                    </w:p>
                  </w:txbxContent>
                </v:textbox>
              </v:shape>
            </w:pict>
          </mc:Fallback>
        </mc:AlternateContent>
      </w:r>
    </w:p>
    <w:p w14:paraId="7EC0C6B7" w14:textId="77777777" w:rsidR="004F068D" w:rsidRPr="00362708" w:rsidRDefault="004F068D">
      <w:pPr>
        <w:pStyle w:val="Standard"/>
        <w:autoSpaceDE w:val="0"/>
        <w:jc w:val="both"/>
        <w:rPr>
          <w:lang w:val="en-US"/>
        </w:rPr>
      </w:pPr>
    </w:p>
    <w:p w14:paraId="44946686" w14:textId="77777777" w:rsidR="004F068D" w:rsidRPr="00362708" w:rsidRDefault="004F068D">
      <w:pPr>
        <w:pStyle w:val="Standard"/>
        <w:autoSpaceDE w:val="0"/>
        <w:jc w:val="both"/>
        <w:rPr>
          <w:lang w:val="en-US"/>
        </w:rPr>
      </w:pPr>
    </w:p>
    <w:p w14:paraId="0C2DE8E4" w14:textId="77777777" w:rsidR="004F068D" w:rsidRPr="00362708" w:rsidRDefault="004F068D">
      <w:pPr>
        <w:pStyle w:val="Standard"/>
        <w:autoSpaceDE w:val="0"/>
        <w:jc w:val="both"/>
        <w:rPr>
          <w:lang w:val="en-US"/>
        </w:rPr>
      </w:pPr>
    </w:p>
    <w:p w14:paraId="584C2DDF" w14:textId="77777777" w:rsidR="004F068D" w:rsidRPr="00362708" w:rsidRDefault="004F068D">
      <w:pPr>
        <w:pStyle w:val="Standard"/>
        <w:autoSpaceDE w:val="0"/>
        <w:jc w:val="both"/>
        <w:rPr>
          <w:lang w:val="en-US"/>
        </w:rPr>
      </w:pPr>
    </w:p>
    <w:p w14:paraId="7D88A2F1" w14:textId="74A4E6CF" w:rsidR="004F068D" w:rsidRPr="00F9278B" w:rsidRDefault="001019CF" w:rsidP="00025B43">
      <w:pPr>
        <w:pStyle w:val="Caption"/>
        <w:jc w:val="center"/>
        <w:rPr>
          <w:lang w:val="en-US"/>
        </w:rPr>
      </w:pPr>
      <w:r w:rsidRPr="00025B43">
        <w:rPr>
          <w:i w:val="0"/>
        </w:rPr>
        <w:t>Figure 2.</w:t>
      </w:r>
      <w:r w:rsidRPr="00025B43">
        <w:rPr>
          <w:i w:val="0"/>
        </w:rPr>
        <w:fldChar w:fldCharType="begin"/>
      </w:r>
      <w:r w:rsidRPr="00025B43">
        <w:rPr>
          <w:i w:val="0"/>
        </w:rPr>
        <w:instrText xml:space="preserve"> SEQ Figure \* ARABIC </w:instrText>
      </w:r>
      <w:r w:rsidRPr="00025B43">
        <w:rPr>
          <w:i w:val="0"/>
        </w:rPr>
        <w:fldChar w:fldCharType="separate"/>
      </w:r>
      <w:r w:rsidR="006F33E7">
        <w:rPr>
          <w:i w:val="0"/>
          <w:noProof/>
        </w:rPr>
        <w:t>4</w:t>
      </w:r>
      <w:r w:rsidRPr="00025B43">
        <w:rPr>
          <w:i w:val="0"/>
        </w:rPr>
        <w:fldChar w:fldCharType="end"/>
      </w:r>
      <w:r w:rsidR="0028360C">
        <w:rPr>
          <w:i w:val="0"/>
        </w:rPr>
        <w:t xml:space="preserve">. </w:t>
      </w:r>
      <w:r w:rsidRPr="00025B43">
        <w:rPr>
          <w:i w:val="0"/>
        </w:rPr>
        <w:t>Flowchart of interpolation of time series</w:t>
      </w:r>
    </w:p>
    <w:p w14:paraId="14FC8FC1" w14:textId="77777777" w:rsidR="004F068D" w:rsidRPr="00362708" w:rsidRDefault="004F068D">
      <w:pPr>
        <w:pStyle w:val="Standard"/>
        <w:autoSpaceDE w:val="0"/>
        <w:jc w:val="both"/>
        <w:rPr>
          <w:lang w:val="en-US"/>
        </w:rPr>
      </w:pPr>
    </w:p>
    <w:p w14:paraId="3823AE77" w14:textId="6AEB244A" w:rsidR="00FB163C" w:rsidRPr="00362708" w:rsidRDefault="004E5A0A" w:rsidP="004E5A0A">
      <w:pPr>
        <w:pStyle w:val="Standard"/>
        <w:autoSpaceDE w:val="0"/>
        <w:ind w:firstLine="706"/>
        <w:jc w:val="both"/>
        <w:rPr>
          <w:lang w:val="en-US"/>
        </w:rPr>
      </w:pPr>
      <w:r w:rsidRPr="00362708">
        <w:rPr>
          <w:lang w:val="en-US"/>
        </w:rPr>
        <w:t xml:space="preserve">A </w:t>
      </w:r>
      <w:r w:rsidR="009563BF" w:rsidRPr="00362708">
        <w:rPr>
          <w:lang w:val="en-US"/>
        </w:rPr>
        <w:t>raw</w:t>
      </w:r>
      <w:r w:rsidR="00765A6F" w:rsidRPr="00362708">
        <w:rPr>
          <w:lang w:val="en-US"/>
        </w:rPr>
        <w:t>-</w:t>
      </w:r>
      <w:r w:rsidR="009563BF" w:rsidRPr="00362708">
        <w:rPr>
          <w:lang w:val="en-US"/>
        </w:rPr>
        <w:t xml:space="preserve">data </w:t>
      </w:r>
      <w:r w:rsidRPr="00362708">
        <w:rPr>
          <w:lang w:val="en-US"/>
        </w:rPr>
        <w:t xml:space="preserve">time series </w:t>
      </w:r>
      <w:r w:rsidR="009563BF" w:rsidRPr="00362708">
        <w:rPr>
          <w:lang w:val="en-US"/>
        </w:rPr>
        <w:t>for a pixel include</w:t>
      </w:r>
      <w:r w:rsidR="00A72594">
        <w:rPr>
          <w:lang w:val="en-US"/>
        </w:rPr>
        <w:t>s</w:t>
      </w:r>
      <w:r w:rsidR="009563BF" w:rsidRPr="00362708">
        <w:rPr>
          <w:lang w:val="en-US"/>
        </w:rPr>
        <w:t xml:space="preserve"> 42 weekly composite data points, starting with the 5</w:t>
      </w:r>
      <w:r w:rsidR="009563BF" w:rsidRPr="00362708">
        <w:rPr>
          <w:sz w:val="22"/>
          <w:vertAlign w:val="superscript"/>
          <w:lang w:val="en-US"/>
        </w:rPr>
        <w:t>th</w:t>
      </w:r>
      <w:r w:rsidR="009563BF" w:rsidRPr="00362708">
        <w:rPr>
          <w:lang w:val="en-US"/>
        </w:rPr>
        <w:t xml:space="preserve"> week of the year</w:t>
      </w:r>
      <w:r w:rsidR="00314C39">
        <w:rPr>
          <w:lang w:val="en-US"/>
        </w:rPr>
        <w:t xml:space="preserve"> (~early February)</w:t>
      </w:r>
      <w:r w:rsidR="009563BF" w:rsidRPr="00362708">
        <w:rPr>
          <w:lang w:val="en-US"/>
        </w:rPr>
        <w:t>, and ending with 46</w:t>
      </w:r>
      <w:r w:rsidR="009563BF" w:rsidRPr="00362708">
        <w:rPr>
          <w:vertAlign w:val="superscript"/>
          <w:lang w:val="en-US"/>
        </w:rPr>
        <w:t xml:space="preserve">th </w:t>
      </w:r>
      <w:r w:rsidRPr="00362708">
        <w:rPr>
          <w:lang w:val="en-US"/>
        </w:rPr>
        <w:t>week</w:t>
      </w:r>
      <w:r w:rsidR="00314C39">
        <w:rPr>
          <w:lang w:val="en-US"/>
        </w:rPr>
        <w:t xml:space="preserve"> (~early December)</w:t>
      </w:r>
      <w:r w:rsidRPr="00362708">
        <w:rPr>
          <w:lang w:val="en-US"/>
        </w:rPr>
        <w:t xml:space="preserve">. The </w:t>
      </w:r>
      <w:r w:rsidR="00765A6F" w:rsidRPr="00362708">
        <w:rPr>
          <w:lang w:val="en-US"/>
        </w:rPr>
        <w:t xml:space="preserve">value </w:t>
      </w:r>
      <w:r w:rsidRPr="00362708">
        <w:rPr>
          <w:lang w:val="en-US"/>
        </w:rPr>
        <w:t xml:space="preserve">range of </w:t>
      </w:r>
      <w:r w:rsidR="00314C39">
        <w:rPr>
          <w:lang w:val="en-US"/>
        </w:rPr>
        <w:t xml:space="preserve">NDVI in </w:t>
      </w:r>
      <w:r w:rsidRPr="00362708">
        <w:rPr>
          <w:lang w:val="en-US"/>
        </w:rPr>
        <w:t>the raw</w:t>
      </w:r>
      <w:r w:rsidR="00765A6F" w:rsidRPr="00362708">
        <w:rPr>
          <w:lang w:val="en-US"/>
        </w:rPr>
        <w:t>-</w:t>
      </w:r>
      <w:r w:rsidR="00835AFA">
        <w:rPr>
          <w:lang w:val="en-US"/>
        </w:rPr>
        <w:t xml:space="preserve">data time series is [0, 200], where the valid data range is [100,200], </w:t>
      </w:r>
      <w:r w:rsidR="00314C39">
        <w:rPr>
          <w:lang w:val="en-US"/>
        </w:rPr>
        <w:t xml:space="preserve">and </w:t>
      </w:r>
      <w:r w:rsidR="00835AFA">
        <w:rPr>
          <w:lang w:val="en-US"/>
        </w:rPr>
        <w:t xml:space="preserve">fill value=80. </w:t>
      </w:r>
      <w:r w:rsidR="009563BF" w:rsidRPr="00362708">
        <w:rPr>
          <w:lang w:val="en-US"/>
        </w:rPr>
        <w:t>The raw data are classified into 6 types: good, cloud, bad, negative reflectance, snow, and fill.</w:t>
      </w:r>
      <w:r w:rsidR="00835AFA">
        <w:rPr>
          <w:lang w:val="en-US"/>
        </w:rPr>
        <w:t xml:space="preserve"> Figure 2.5 gives an example of a time series. As you can see, there are two fill-value points (80) in the time series, and some no valid points with values in the range (80,100).</w:t>
      </w:r>
      <w:r w:rsidR="00B33BB1">
        <w:rPr>
          <w:lang w:val="en-US"/>
        </w:rPr>
        <w:t xml:space="preserve"> </w:t>
      </w:r>
      <w:r w:rsidR="00314C39">
        <w:rPr>
          <w:lang w:val="en-US"/>
        </w:rPr>
        <w:t xml:space="preserve">The interpolation </w:t>
      </w:r>
      <w:r w:rsidR="00B33BB1">
        <w:rPr>
          <w:lang w:val="en-US"/>
        </w:rPr>
        <w:t>process target</w:t>
      </w:r>
      <w:r w:rsidR="00314C39">
        <w:rPr>
          <w:lang w:val="en-US"/>
        </w:rPr>
        <w:t>s</w:t>
      </w:r>
      <w:r w:rsidR="00B33BB1">
        <w:rPr>
          <w:lang w:val="en-US"/>
        </w:rPr>
        <w:t xml:space="preserve"> these </w:t>
      </w:r>
      <w:r w:rsidR="00314C39">
        <w:rPr>
          <w:lang w:val="en-US"/>
        </w:rPr>
        <w:t xml:space="preserve">‘fill’ and ‘not valid’ </w:t>
      </w:r>
      <w:r w:rsidR="00B33BB1">
        <w:rPr>
          <w:lang w:val="en-US"/>
        </w:rPr>
        <w:t>points.</w:t>
      </w:r>
    </w:p>
    <w:p w14:paraId="4BE8CC6B" w14:textId="77777777" w:rsidR="00FB163C" w:rsidRPr="00362708" w:rsidRDefault="00FB163C" w:rsidP="004E5A0A">
      <w:pPr>
        <w:pStyle w:val="Standard"/>
        <w:autoSpaceDE w:val="0"/>
        <w:ind w:firstLine="706"/>
        <w:jc w:val="both"/>
        <w:rPr>
          <w:lang w:val="en-US"/>
        </w:rPr>
      </w:pPr>
    </w:p>
    <w:p w14:paraId="3CF6FFC2" w14:textId="77777777" w:rsidR="00CC75C3" w:rsidRPr="00362708" w:rsidRDefault="00CC75C3" w:rsidP="004E5A0A">
      <w:pPr>
        <w:pStyle w:val="Standard"/>
        <w:autoSpaceDE w:val="0"/>
        <w:ind w:firstLine="706"/>
        <w:jc w:val="both"/>
        <w:rPr>
          <w:lang w:val="en-US"/>
        </w:rPr>
      </w:pPr>
    </w:p>
    <w:p w14:paraId="6ABE9BFA" w14:textId="77777777" w:rsidR="00CC75C3" w:rsidRPr="00362708" w:rsidRDefault="00CC75C3" w:rsidP="004E5A0A">
      <w:pPr>
        <w:pStyle w:val="Standard"/>
        <w:autoSpaceDE w:val="0"/>
        <w:ind w:firstLine="706"/>
        <w:jc w:val="both"/>
        <w:rPr>
          <w:lang w:val="en-US"/>
        </w:rPr>
      </w:pPr>
      <w:r w:rsidRPr="00362708">
        <w:rPr>
          <w:noProof/>
          <w:lang w:val="en-US" w:eastAsia="zh-CN" w:bidi="ar-SA"/>
        </w:rPr>
        <w:lastRenderedPageBreak/>
        <w:drawing>
          <wp:inline distT="0" distB="0" distL="0" distR="0" wp14:anchorId="202A8D37" wp14:editId="7B7E5006">
            <wp:extent cx="5020732" cy="3765550"/>
            <wp:effectExtent l="0" t="0" r="889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raw.tif"/>
                    <pic:cNvPicPr/>
                  </pic:nvPicPr>
                  <pic:blipFill>
                    <a:blip r:embed="rId11">
                      <a:extLst>
                        <a:ext uri="{28A0092B-C50C-407E-A947-70E740481C1C}">
                          <a14:useLocalDpi xmlns:a14="http://schemas.microsoft.com/office/drawing/2010/main" val="0"/>
                        </a:ext>
                      </a:extLst>
                    </a:blip>
                    <a:stretch>
                      <a:fillRect/>
                    </a:stretch>
                  </pic:blipFill>
                  <pic:spPr>
                    <a:xfrm>
                      <a:off x="0" y="0"/>
                      <a:ext cx="5023349" cy="3767513"/>
                    </a:xfrm>
                    <a:prstGeom prst="rect">
                      <a:avLst/>
                    </a:prstGeom>
                  </pic:spPr>
                </pic:pic>
              </a:graphicData>
            </a:graphic>
          </wp:inline>
        </w:drawing>
      </w:r>
    </w:p>
    <w:p w14:paraId="2D72B23E" w14:textId="77777777" w:rsidR="00CC75C3" w:rsidRPr="00362708" w:rsidRDefault="00CC75C3" w:rsidP="004E5A0A">
      <w:pPr>
        <w:pStyle w:val="Standard"/>
        <w:autoSpaceDE w:val="0"/>
        <w:ind w:firstLine="706"/>
        <w:jc w:val="both"/>
        <w:rPr>
          <w:lang w:val="en-US"/>
        </w:rPr>
      </w:pPr>
    </w:p>
    <w:p w14:paraId="242CC7FF" w14:textId="3851987B" w:rsidR="00CC75C3" w:rsidRPr="00F9278B" w:rsidRDefault="001019CF" w:rsidP="00025B43">
      <w:pPr>
        <w:pStyle w:val="Caption"/>
        <w:jc w:val="center"/>
        <w:rPr>
          <w:lang w:val="en-US"/>
        </w:rPr>
      </w:pPr>
      <w:r w:rsidRPr="00025B43">
        <w:rPr>
          <w:i w:val="0"/>
        </w:rPr>
        <w:t>Figure 2.</w:t>
      </w:r>
      <w:r w:rsidRPr="00025B43">
        <w:rPr>
          <w:i w:val="0"/>
        </w:rPr>
        <w:fldChar w:fldCharType="begin"/>
      </w:r>
      <w:r w:rsidRPr="00025B43">
        <w:rPr>
          <w:i w:val="0"/>
        </w:rPr>
        <w:instrText xml:space="preserve"> SEQ Figure \* ARABIC </w:instrText>
      </w:r>
      <w:r w:rsidRPr="00025B43">
        <w:rPr>
          <w:i w:val="0"/>
        </w:rPr>
        <w:fldChar w:fldCharType="separate"/>
      </w:r>
      <w:r w:rsidR="006F33E7">
        <w:rPr>
          <w:i w:val="0"/>
          <w:noProof/>
        </w:rPr>
        <w:t>5</w:t>
      </w:r>
      <w:r w:rsidRPr="00025B43">
        <w:rPr>
          <w:i w:val="0"/>
        </w:rPr>
        <w:fldChar w:fldCharType="end"/>
      </w:r>
      <w:r w:rsidR="0028360C">
        <w:rPr>
          <w:i w:val="0"/>
        </w:rPr>
        <w:t xml:space="preserve">. </w:t>
      </w:r>
      <w:r w:rsidRPr="00025B43">
        <w:rPr>
          <w:i w:val="0"/>
        </w:rPr>
        <w:t>A raw-data time series</w:t>
      </w:r>
    </w:p>
    <w:p w14:paraId="66964A2E" w14:textId="77777777" w:rsidR="00FB163C" w:rsidRPr="00362708" w:rsidRDefault="00FB163C" w:rsidP="00025B43">
      <w:pPr>
        <w:pStyle w:val="Standard"/>
        <w:autoSpaceDE w:val="0"/>
        <w:jc w:val="both"/>
        <w:rPr>
          <w:lang w:val="en-US"/>
        </w:rPr>
      </w:pPr>
    </w:p>
    <w:p w14:paraId="2EA8B156" w14:textId="77777777" w:rsidR="00FB163C" w:rsidRPr="00362708" w:rsidRDefault="00FB163C" w:rsidP="004E5A0A">
      <w:pPr>
        <w:pStyle w:val="Standard"/>
        <w:autoSpaceDE w:val="0"/>
        <w:ind w:firstLine="706"/>
        <w:jc w:val="both"/>
        <w:rPr>
          <w:lang w:val="en-US"/>
        </w:rPr>
      </w:pPr>
    </w:p>
    <w:p w14:paraId="18A7F5EE" w14:textId="5B8B32ED" w:rsidR="009563BF" w:rsidRPr="00362708" w:rsidRDefault="004E5A0A" w:rsidP="004E5A0A">
      <w:pPr>
        <w:pStyle w:val="Standard"/>
        <w:autoSpaceDE w:val="0"/>
        <w:ind w:firstLine="706"/>
        <w:jc w:val="both"/>
        <w:rPr>
          <w:lang w:val="en-US"/>
        </w:rPr>
      </w:pPr>
      <w:r w:rsidRPr="00362708">
        <w:rPr>
          <w:lang w:val="en-US"/>
        </w:rPr>
        <w:t xml:space="preserve"> </w:t>
      </w:r>
      <w:r w:rsidR="00B33BB1">
        <w:rPr>
          <w:lang w:val="en-US"/>
        </w:rPr>
        <w:t xml:space="preserve">First a time series is checked to determine if it </w:t>
      </w:r>
      <w:r w:rsidR="00314C39">
        <w:rPr>
          <w:lang w:val="en-US"/>
        </w:rPr>
        <w:t>can be used in the</w:t>
      </w:r>
      <w:r w:rsidR="00B33BB1">
        <w:rPr>
          <w:lang w:val="en-US"/>
        </w:rPr>
        <w:t xml:space="preserve"> NDVI metrics calculation. </w:t>
      </w:r>
      <w:r w:rsidR="00485843">
        <w:rPr>
          <w:lang w:val="en-US"/>
        </w:rPr>
        <w:t xml:space="preserve">Two conditions are applied to determine </w:t>
      </w:r>
      <w:r w:rsidR="00314C39">
        <w:rPr>
          <w:lang w:val="en-US"/>
        </w:rPr>
        <w:t xml:space="preserve">a time series’ </w:t>
      </w:r>
      <w:r w:rsidR="00B06F13">
        <w:rPr>
          <w:lang w:val="en-US"/>
        </w:rPr>
        <w:t>validity</w:t>
      </w:r>
      <w:r w:rsidR="00314C39">
        <w:rPr>
          <w:lang w:val="en-US"/>
        </w:rPr>
        <w:t xml:space="preserve">: </w:t>
      </w:r>
      <w:r w:rsidR="00485843">
        <w:rPr>
          <w:lang w:val="en-US"/>
        </w:rPr>
        <w:t>a)</w:t>
      </w:r>
      <w:r w:rsidRPr="00362708">
        <w:rPr>
          <w:lang w:val="en-US"/>
        </w:rPr>
        <w:t xml:space="preserve"> </w:t>
      </w:r>
      <w:r w:rsidR="00485843">
        <w:rPr>
          <w:lang w:val="en-US"/>
        </w:rPr>
        <w:t xml:space="preserve">the </w:t>
      </w:r>
      <w:r w:rsidR="00F42EE4">
        <w:rPr>
          <w:lang w:val="en-US"/>
        </w:rPr>
        <w:t xml:space="preserve">time series has more than </w:t>
      </w:r>
      <w:r w:rsidR="00485843">
        <w:rPr>
          <w:lang w:val="en-US"/>
        </w:rPr>
        <w:t>5 valid points, or b)</w:t>
      </w:r>
      <w:r w:rsidRPr="00362708">
        <w:rPr>
          <w:lang w:val="en-US"/>
        </w:rPr>
        <w:t xml:space="preserve"> the maximum value of </w:t>
      </w:r>
      <w:r w:rsidR="00765A6F" w:rsidRPr="00362708">
        <w:rPr>
          <w:lang w:val="en-US"/>
        </w:rPr>
        <w:t xml:space="preserve">the time series </w:t>
      </w:r>
      <w:r w:rsidR="00F42EE4">
        <w:rPr>
          <w:lang w:val="en-US"/>
        </w:rPr>
        <w:t>must be greater</w:t>
      </w:r>
      <w:r w:rsidRPr="00362708">
        <w:rPr>
          <w:lang w:val="en-US"/>
        </w:rPr>
        <w:t xml:space="preserve"> </w:t>
      </w:r>
      <w:r w:rsidR="00F42EE4">
        <w:rPr>
          <w:lang w:val="en-US"/>
        </w:rPr>
        <w:t>than 25% of the valid raw data range of [100,200]. That is to say, the maximum value must be greater than 125.</w:t>
      </w:r>
      <w:r w:rsidR="00B33BB1">
        <w:rPr>
          <w:lang w:val="en-US"/>
        </w:rPr>
        <w:t xml:space="preserve"> </w:t>
      </w:r>
      <w:r w:rsidR="00F42EE4">
        <w:rPr>
          <w:lang w:val="en-US"/>
        </w:rPr>
        <w:t>If the tim</w:t>
      </w:r>
      <w:r w:rsidR="00014F94">
        <w:rPr>
          <w:lang w:val="en-US"/>
        </w:rPr>
        <w:t xml:space="preserve">e series does not </w:t>
      </w:r>
      <w:r w:rsidR="00F42EE4">
        <w:rPr>
          <w:lang w:val="en-US"/>
        </w:rPr>
        <w:t>meet</w:t>
      </w:r>
      <w:r w:rsidR="00014F94">
        <w:rPr>
          <w:lang w:val="en-US"/>
        </w:rPr>
        <w:t xml:space="preserve"> either of the conditions, the program</w:t>
      </w:r>
      <w:r w:rsidR="00F42EE4">
        <w:rPr>
          <w:lang w:val="en-US"/>
        </w:rPr>
        <w:t xml:space="preserve"> </w:t>
      </w:r>
      <w:r w:rsidR="00014F94">
        <w:rPr>
          <w:lang w:val="en-US"/>
        </w:rPr>
        <w:t xml:space="preserve">stops. Otherwise, the program </w:t>
      </w:r>
      <w:r w:rsidR="00DA6421" w:rsidRPr="00362708">
        <w:rPr>
          <w:lang w:val="en-US"/>
        </w:rPr>
        <w:t>continue</w:t>
      </w:r>
      <w:r w:rsidR="00014F94">
        <w:rPr>
          <w:lang w:val="en-US"/>
        </w:rPr>
        <w:t>s</w:t>
      </w:r>
      <w:r w:rsidR="00DA6421" w:rsidRPr="00362708">
        <w:rPr>
          <w:lang w:val="en-US"/>
        </w:rPr>
        <w:t xml:space="preserve"> to process the time series.</w:t>
      </w:r>
      <w:r w:rsidR="00014F94">
        <w:rPr>
          <w:lang w:val="en-US"/>
        </w:rPr>
        <w:t xml:space="preserve"> </w:t>
      </w:r>
      <w:r w:rsidR="009563BF" w:rsidRPr="00362708">
        <w:rPr>
          <w:lang w:val="en-US"/>
        </w:rPr>
        <w:t>Only good and snow data points are kept</w:t>
      </w:r>
      <w:r w:rsidR="00314C39">
        <w:rPr>
          <w:lang w:val="en-US"/>
        </w:rPr>
        <w:t>;</w:t>
      </w:r>
      <w:r w:rsidR="00314C39" w:rsidRPr="00362708">
        <w:rPr>
          <w:lang w:val="en-US"/>
        </w:rPr>
        <w:t xml:space="preserve"> </w:t>
      </w:r>
      <w:r w:rsidR="009563BF" w:rsidRPr="00362708">
        <w:rPr>
          <w:lang w:val="en-US"/>
        </w:rPr>
        <w:t xml:space="preserve">other points are </w:t>
      </w:r>
      <w:r w:rsidRPr="00362708">
        <w:rPr>
          <w:lang w:val="en-US"/>
        </w:rPr>
        <w:t xml:space="preserve">either </w:t>
      </w:r>
      <w:r w:rsidR="009563BF" w:rsidRPr="00362708">
        <w:rPr>
          <w:lang w:val="en-US"/>
        </w:rPr>
        <w:t>interpolated linearly</w:t>
      </w:r>
      <w:r w:rsidRPr="00362708">
        <w:rPr>
          <w:lang w:val="en-US"/>
        </w:rPr>
        <w:t xml:space="preserve"> or replaced randomly with 100 or 101.</w:t>
      </w:r>
      <w:r w:rsidR="009563BF" w:rsidRPr="00362708">
        <w:rPr>
          <w:lang w:val="en-US"/>
        </w:rPr>
        <w:t xml:space="preserve"> Negative NDVI </w:t>
      </w:r>
      <w:r w:rsidR="00765A6F" w:rsidRPr="00362708">
        <w:rPr>
          <w:lang w:val="en-US"/>
        </w:rPr>
        <w:t xml:space="preserve">value </w:t>
      </w:r>
      <w:r w:rsidR="003F4C77" w:rsidRPr="00362708">
        <w:rPr>
          <w:lang w:val="en-US"/>
        </w:rPr>
        <w:t>or band points</w:t>
      </w:r>
      <w:r w:rsidRPr="00362708">
        <w:rPr>
          <w:lang w:val="en-US"/>
        </w:rPr>
        <w:t xml:space="preserve"> </w:t>
      </w:r>
      <w:r w:rsidR="009563BF" w:rsidRPr="00362708">
        <w:rPr>
          <w:lang w:val="en-US"/>
        </w:rPr>
        <w:t xml:space="preserve">are randomly assigned a </w:t>
      </w:r>
      <w:r w:rsidR="00DA6421" w:rsidRPr="00362708">
        <w:rPr>
          <w:lang w:val="en-US"/>
        </w:rPr>
        <w:t xml:space="preserve">100 or </w:t>
      </w:r>
      <w:r w:rsidR="009563BF" w:rsidRPr="00362708">
        <w:rPr>
          <w:lang w:val="en-US"/>
        </w:rPr>
        <w:t>1</w:t>
      </w:r>
      <w:r w:rsidR="00DA6421" w:rsidRPr="00362708">
        <w:rPr>
          <w:lang w:val="en-US"/>
        </w:rPr>
        <w:t>01</w:t>
      </w:r>
      <w:r w:rsidR="009563BF" w:rsidRPr="00362708">
        <w:rPr>
          <w:lang w:val="en-US"/>
        </w:rPr>
        <w:t xml:space="preserve"> value to avoid false crossovers for start of sea</w:t>
      </w:r>
      <w:r w:rsidR="00DA6421" w:rsidRPr="00362708">
        <w:rPr>
          <w:lang w:val="en-US"/>
        </w:rPr>
        <w:t>son and end of season detection.</w:t>
      </w:r>
      <w:r w:rsidR="009563BF" w:rsidRPr="00362708">
        <w:rPr>
          <w:lang w:val="en-US"/>
        </w:rPr>
        <w:t xml:space="preserve"> </w:t>
      </w:r>
      <w:r w:rsidR="00DA6421" w:rsidRPr="00362708">
        <w:rPr>
          <w:lang w:val="en-US"/>
        </w:rPr>
        <w:t xml:space="preserve">Linear interpolation is applied to the segment from the first to last points with greater than or equal to 20% of </w:t>
      </w:r>
      <w:r w:rsidR="00991102">
        <w:rPr>
          <w:lang w:val="en-US"/>
        </w:rPr>
        <w:t xml:space="preserve">the </w:t>
      </w:r>
      <w:r w:rsidR="00DA6421" w:rsidRPr="00362708">
        <w:rPr>
          <w:lang w:val="en-US"/>
        </w:rPr>
        <w:t xml:space="preserve">maximum </w:t>
      </w:r>
      <w:r w:rsidR="004E4740">
        <w:rPr>
          <w:lang w:val="en-US"/>
        </w:rPr>
        <w:t xml:space="preserve">NDVI </w:t>
      </w:r>
      <w:r w:rsidR="00DA6421" w:rsidRPr="00362708">
        <w:rPr>
          <w:lang w:val="en-US"/>
        </w:rPr>
        <w:t>value</w:t>
      </w:r>
      <w:r w:rsidR="00991102">
        <w:rPr>
          <w:lang w:val="en-US"/>
        </w:rPr>
        <w:t xml:space="preserve"> of the time series</w:t>
      </w:r>
      <w:r w:rsidR="00B3075C">
        <w:rPr>
          <w:lang w:val="en-US"/>
        </w:rPr>
        <w:t xml:space="preserve">; </w:t>
      </w:r>
      <w:r w:rsidR="004E4740">
        <w:rPr>
          <w:lang w:val="en-US"/>
        </w:rPr>
        <w:t>this 20% threshold is subsequently used to estimate start and end of season dates (Figures 2.8 and 2.9)</w:t>
      </w:r>
      <w:r w:rsidR="00DA6421" w:rsidRPr="00362708">
        <w:rPr>
          <w:lang w:val="en-US"/>
        </w:rPr>
        <w:t xml:space="preserve">. </w:t>
      </w:r>
      <w:r w:rsidR="00314C39">
        <w:rPr>
          <w:lang w:val="en-US"/>
        </w:rPr>
        <w:t>A check</w:t>
      </w:r>
      <w:r w:rsidR="00314C39" w:rsidRPr="00362708">
        <w:rPr>
          <w:lang w:val="en-US"/>
        </w:rPr>
        <w:t xml:space="preserve"> </w:t>
      </w:r>
      <w:r w:rsidR="00314C39">
        <w:rPr>
          <w:lang w:val="en-US"/>
        </w:rPr>
        <w:t xml:space="preserve">is run to determine </w:t>
      </w:r>
      <w:r w:rsidR="00991102">
        <w:rPr>
          <w:lang w:val="en-US"/>
        </w:rPr>
        <w:t xml:space="preserve">if the time series includes </w:t>
      </w:r>
      <w:r w:rsidR="00DA6421" w:rsidRPr="00362708">
        <w:rPr>
          <w:lang w:val="en-US"/>
        </w:rPr>
        <w:t xml:space="preserve">one or two </w:t>
      </w:r>
      <w:r w:rsidR="00991102">
        <w:rPr>
          <w:lang w:val="en-US"/>
        </w:rPr>
        <w:t xml:space="preserve">consecutive </w:t>
      </w:r>
      <w:r w:rsidR="00DA6421" w:rsidRPr="00362708">
        <w:rPr>
          <w:lang w:val="en-US"/>
        </w:rPr>
        <w:t>odd points which are</w:t>
      </w:r>
      <w:r w:rsidR="00A93F0D">
        <w:rPr>
          <w:lang w:val="en-US"/>
        </w:rPr>
        <w:t xml:space="preserve"> </w:t>
      </w:r>
      <w:r w:rsidR="00314C39">
        <w:rPr>
          <w:lang w:val="en-US"/>
        </w:rPr>
        <w:t>significantly</w:t>
      </w:r>
      <w:r w:rsidR="00314C39" w:rsidRPr="00362708">
        <w:rPr>
          <w:lang w:val="en-US"/>
        </w:rPr>
        <w:t xml:space="preserve"> </w:t>
      </w:r>
      <w:r w:rsidR="00702434" w:rsidRPr="00362708">
        <w:rPr>
          <w:lang w:val="en-US"/>
        </w:rPr>
        <w:t>smaller than their adj</w:t>
      </w:r>
      <w:r w:rsidR="00B652F8">
        <w:rPr>
          <w:lang w:val="en-US"/>
        </w:rPr>
        <w:t>acent</w:t>
      </w:r>
      <w:r w:rsidR="00DA6421" w:rsidRPr="00362708">
        <w:rPr>
          <w:lang w:val="en-US"/>
        </w:rPr>
        <w:t xml:space="preserve"> points</w:t>
      </w:r>
      <w:r w:rsidR="00702434" w:rsidRPr="00362708">
        <w:rPr>
          <w:lang w:val="en-US"/>
        </w:rPr>
        <w:t xml:space="preserve">, and </w:t>
      </w:r>
      <w:r w:rsidR="00B06F13">
        <w:rPr>
          <w:lang w:val="en-US"/>
        </w:rPr>
        <w:t xml:space="preserve">if so, </w:t>
      </w:r>
      <w:r w:rsidR="00702434" w:rsidRPr="00362708">
        <w:rPr>
          <w:lang w:val="en-US"/>
        </w:rPr>
        <w:t xml:space="preserve">these odd points </w:t>
      </w:r>
      <w:r w:rsidR="00B06F13">
        <w:rPr>
          <w:lang w:val="en-US"/>
        </w:rPr>
        <w:t xml:space="preserve">are replaced </w:t>
      </w:r>
      <w:r w:rsidR="00702434" w:rsidRPr="00362708">
        <w:rPr>
          <w:lang w:val="en-US"/>
        </w:rPr>
        <w:t xml:space="preserve">with </w:t>
      </w:r>
      <w:r w:rsidR="003F4C77" w:rsidRPr="00362708">
        <w:rPr>
          <w:lang w:val="en-US"/>
        </w:rPr>
        <w:t xml:space="preserve">values determined by </w:t>
      </w:r>
      <w:r w:rsidR="00B06F13">
        <w:rPr>
          <w:lang w:val="en-US"/>
        </w:rPr>
        <w:t xml:space="preserve">the </w:t>
      </w:r>
      <w:r w:rsidR="00702434" w:rsidRPr="00362708">
        <w:rPr>
          <w:lang w:val="en-US"/>
        </w:rPr>
        <w:t>linear interpolation method.</w:t>
      </w:r>
    </w:p>
    <w:p w14:paraId="7E925C16" w14:textId="77777777" w:rsidR="00CC75C3" w:rsidRPr="00362708" w:rsidRDefault="00CC75C3" w:rsidP="004E5A0A">
      <w:pPr>
        <w:pStyle w:val="Standard"/>
        <w:autoSpaceDE w:val="0"/>
        <w:ind w:firstLine="706"/>
        <w:jc w:val="both"/>
        <w:rPr>
          <w:lang w:val="en-US"/>
        </w:rPr>
      </w:pPr>
    </w:p>
    <w:p w14:paraId="4FE3B3C6" w14:textId="77777777" w:rsidR="00CC75C3" w:rsidRPr="00362708" w:rsidRDefault="00CC75C3" w:rsidP="004E5A0A">
      <w:pPr>
        <w:pStyle w:val="Standard"/>
        <w:autoSpaceDE w:val="0"/>
        <w:ind w:firstLine="706"/>
        <w:jc w:val="both"/>
        <w:rPr>
          <w:lang w:val="en-US"/>
        </w:rPr>
      </w:pPr>
      <w:r w:rsidRPr="00362708">
        <w:rPr>
          <w:noProof/>
          <w:lang w:val="en-US" w:eastAsia="zh-CN" w:bidi="ar-SA"/>
        </w:rPr>
        <w:lastRenderedPageBreak/>
        <w:drawing>
          <wp:inline distT="0" distB="0" distL="0" distR="0" wp14:anchorId="6DA8292A" wp14:editId="37D0E885">
            <wp:extent cx="4953000" cy="371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interpol.tif"/>
                    <pic:cNvPicPr/>
                  </pic:nvPicPr>
                  <pic:blipFill>
                    <a:blip r:embed="rId12">
                      <a:extLst>
                        <a:ext uri="{28A0092B-C50C-407E-A947-70E740481C1C}">
                          <a14:useLocalDpi xmlns:a14="http://schemas.microsoft.com/office/drawing/2010/main" val="0"/>
                        </a:ext>
                      </a:extLst>
                    </a:blip>
                    <a:stretch>
                      <a:fillRect/>
                    </a:stretch>
                  </pic:blipFill>
                  <pic:spPr>
                    <a:xfrm>
                      <a:off x="0" y="0"/>
                      <a:ext cx="4955581" cy="3716686"/>
                    </a:xfrm>
                    <a:prstGeom prst="rect">
                      <a:avLst/>
                    </a:prstGeom>
                  </pic:spPr>
                </pic:pic>
              </a:graphicData>
            </a:graphic>
          </wp:inline>
        </w:drawing>
      </w:r>
    </w:p>
    <w:p w14:paraId="6D748F77" w14:textId="77777777" w:rsidR="00CC75C3" w:rsidRPr="00362708" w:rsidRDefault="00CC75C3" w:rsidP="00CC75C3">
      <w:pPr>
        <w:pStyle w:val="Standard"/>
        <w:autoSpaceDE w:val="0"/>
        <w:jc w:val="both"/>
        <w:rPr>
          <w:lang w:val="en-US"/>
        </w:rPr>
      </w:pPr>
    </w:p>
    <w:p w14:paraId="2BB0AE96" w14:textId="143E6266" w:rsidR="00CC75C3" w:rsidRPr="00F9278B" w:rsidRDefault="001019CF" w:rsidP="00025B43">
      <w:pPr>
        <w:pStyle w:val="Caption"/>
        <w:jc w:val="center"/>
        <w:rPr>
          <w:lang w:val="en-US"/>
        </w:rPr>
      </w:pPr>
      <w:r w:rsidRPr="00025B43">
        <w:rPr>
          <w:i w:val="0"/>
        </w:rPr>
        <w:t>Figure 2.</w:t>
      </w:r>
      <w:r w:rsidRPr="00025B43">
        <w:rPr>
          <w:i w:val="0"/>
        </w:rPr>
        <w:fldChar w:fldCharType="begin"/>
      </w:r>
      <w:r w:rsidRPr="00025B43">
        <w:rPr>
          <w:i w:val="0"/>
        </w:rPr>
        <w:instrText xml:space="preserve"> SEQ Figure \* ARABIC </w:instrText>
      </w:r>
      <w:r w:rsidRPr="00025B43">
        <w:rPr>
          <w:i w:val="0"/>
        </w:rPr>
        <w:fldChar w:fldCharType="separate"/>
      </w:r>
      <w:r w:rsidR="006F33E7">
        <w:rPr>
          <w:i w:val="0"/>
          <w:noProof/>
        </w:rPr>
        <w:t>6</w:t>
      </w:r>
      <w:r w:rsidRPr="00025B43">
        <w:rPr>
          <w:i w:val="0"/>
        </w:rPr>
        <w:fldChar w:fldCharType="end"/>
      </w:r>
      <w:r w:rsidR="0028360C">
        <w:rPr>
          <w:i w:val="0"/>
        </w:rPr>
        <w:t>.</w:t>
      </w:r>
      <w:r w:rsidRPr="00025B43">
        <w:rPr>
          <w:i w:val="0"/>
        </w:rPr>
        <w:t xml:space="preserve"> Interpolated-data time series</w:t>
      </w:r>
    </w:p>
    <w:p w14:paraId="3182FC6C" w14:textId="77777777" w:rsidR="004F068D" w:rsidRPr="00362708" w:rsidRDefault="004F068D">
      <w:pPr>
        <w:pStyle w:val="Standard"/>
        <w:autoSpaceDE w:val="0"/>
        <w:jc w:val="both"/>
        <w:rPr>
          <w:lang w:val="en-US"/>
        </w:rPr>
      </w:pPr>
    </w:p>
    <w:p w14:paraId="091A8BC9" w14:textId="77777777" w:rsidR="004F068D" w:rsidRPr="00362708" w:rsidRDefault="004F068D">
      <w:pPr>
        <w:pStyle w:val="Standard"/>
        <w:autoSpaceDE w:val="0"/>
        <w:jc w:val="both"/>
        <w:rPr>
          <w:lang w:val="en-US"/>
        </w:rPr>
      </w:pPr>
    </w:p>
    <w:p w14:paraId="5A715B9C" w14:textId="77777777" w:rsidR="004F068D" w:rsidRPr="00362708" w:rsidRDefault="00991102" w:rsidP="00834F23">
      <w:pPr>
        <w:pStyle w:val="Standard"/>
        <w:numPr>
          <w:ilvl w:val="0"/>
          <w:numId w:val="4"/>
        </w:numPr>
        <w:autoSpaceDE w:val="0"/>
        <w:jc w:val="both"/>
        <w:rPr>
          <w:lang w:val="en-US"/>
        </w:rPr>
      </w:pPr>
      <w:r>
        <w:rPr>
          <w:lang w:val="en-US"/>
        </w:rPr>
        <w:t xml:space="preserve"> S</w:t>
      </w:r>
      <w:r w:rsidR="00FB163C" w:rsidRPr="00362708">
        <w:rPr>
          <w:lang w:val="en-US"/>
        </w:rPr>
        <w:t>mooth</w:t>
      </w:r>
      <w:r w:rsidR="00270E77" w:rsidRPr="00362708">
        <w:rPr>
          <w:lang w:val="en-US"/>
        </w:rPr>
        <w:t>ing</w:t>
      </w:r>
      <w:r w:rsidR="00FB163C" w:rsidRPr="00362708">
        <w:rPr>
          <w:lang w:val="en-US"/>
        </w:rPr>
        <w:t xml:space="preserve"> the interpolated data time series</w:t>
      </w:r>
    </w:p>
    <w:p w14:paraId="49D45559" w14:textId="77777777" w:rsidR="003F4C77" w:rsidRPr="00362708" w:rsidRDefault="003F4C77">
      <w:pPr>
        <w:pStyle w:val="Standard"/>
        <w:autoSpaceDE w:val="0"/>
        <w:jc w:val="both"/>
        <w:rPr>
          <w:lang w:val="en-US"/>
        </w:rPr>
      </w:pPr>
    </w:p>
    <w:p w14:paraId="71DB23D3" w14:textId="2610DDCA" w:rsidR="00FB163C" w:rsidRPr="00362708" w:rsidRDefault="00FB163C" w:rsidP="00FB163C">
      <w:pPr>
        <w:pStyle w:val="Standard"/>
        <w:autoSpaceDE w:val="0"/>
        <w:jc w:val="both"/>
        <w:rPr>
          <w:lang w:val="en-US"/>
        </w:rPr>
      </w:pPr>
      <w:r w:rsidRPr="00362708">
        <w:rPr>
          <w:lang w:val="en-US"/>
        </w:rPr>
        <w:tab/>
        <w:t xml:space="preserve">A weighted-least-square smooth algorithm is </w:t>
      </w:r>
      <w:r w:rsidR="00991102">
        <w:rPr>
          <w:lang w:val="en-US"/>
        </w:rPr>
        <w:t>applied to the interpolated time series</w:t>
      </w:r>
      <w:r w:rsidRPr="00362708">
        <w:rPr>
          <w:lang w:val="en-US"/>
        </w:rPr>
        <w:t xml:space="preserve">. The algorithm is based on </w:t>
      </w:r>
      <w:r w:rsidR="00A93F0D">
        <w:rPr>
          <w:lang w:val="en-US"/>
        </w:rPr>
        <w:t xml:space="preserve">methods described by </w:t>
      </w:r>
      <w:proofErr w:type="spellStart"/>
      <w:r w:rsidRPr="00466D95">
        <w:rPr>
          <w:lang w:val="en-US"/>
        </w:rPr>
        <w:t>Swets</w:t>
      </w:r>
      <w:proofErr w:type="spellEnd"/>
      <w:r w:rsidR="00466D95">
        <w:rPr>
          <w:lang w:val="en-US"/>
        </w:rPr>
        <w:t xml:space="preserve"> </w:t>
      </w:r>
      <w:r w:rsidR="00466D95" w:rsidRPr="00466D95">
        <w:rPr>
          <w:lang w:val="en-US"/>
        </w:rPr>
        <w:t>(</w:t>
      </w:r>
      <w:r w:rsidRPr="00466D95">
        <w:rPr>
          <w:lang w:val="en-US"/>
        </w:rPr>
        <w:t>2001).</w:t>
      </w:r>
      <w:r w:rsidRPr="00362708">
        <w:rPr>
          <w:lang w:val="en-US"/>
        </w:rPr>
        <w:t xml:space="preserve"> </w:t>
      </w:r>
      <w:r w:rsidR="00991102">
        <w:rPr>
          <w:lang w:val="en-US"/>
        </w:rPr>
        <w:t xml:space="preserve">Figure 2.7 shows </w:t>
      </w:r>
      <w:r w:rsidR="00B06F13">
        <w:rPr>
          <w:lang w:val="en-US"/>
        </w:rPr>
        <w:t xml:space="preserve">an example of a </w:t>
      </w:r>
      <w:r w:rsidR="00991102">
        <w:rPr>
          <w:lang w:val="en-US"/>
        </w:rPr>
        <w:t>smoothed time series</w:t>
      </w:r>
      <w:r w:rsidR="003F4C77" w:rsidRPr="00362708">
        <w:rPr>
          <w:lang w:val="en-US"/>
        </w:rPr>
        <w:t xml:space="preserve">, </w:t>
      </w:r>
      <w:r w:rsidR="00B06F13">
        <w:rPr>
          <w:lang w:val="en-US"/>
        </w:rPr>
        <w:t xml:space="preserve">in which </w:t>
      </w:r>
      <w:r w:rsidR="00991102">
        <w:rPr>
          <w:lang w:val="en-US"/>
        </w:rPr>
        <w:t xml:space="preserve">the </w:t>
      </w:r>
      <w:r w:rsidR="0023588A" w:rsidRPr="00362708">
        <w:rPr>
          <w:lang w:val="en-US"/>
        </w:rPr>
        <w:t>31</w:t>
      </w:r>
      <w:r w:rsidR="0023588A">
        <w:rPr>
          <w:vertAlign w:val="superscript"/>
          <w:lang w:val="en-US"/>
        </w:rPr>
        <w:t>st</w:t>
      </w:r>
      <w:r w:rsidR="0023588A" w:rsidRPr="00362708">
        <w:rPr>
          <w:vertAlign w:val="superscript"/>
          <w:lang w:val="en-US"/>
        </w:rPr>
        <w:t xml:space="preserve"> </w:t>
      </w:r>
      <w:r w:rsidR="00991102">
        <w:rPr>
          <w:lang w:val="en-US"/>
        </w:rPr>
        <w:t>point of the line is increased</w:t>
      </w:r>
      <w:r w:rsidR="003F4C77" w:rsidRPr="00362708">
        <w:rPr>
          <w:lang w:val="en-US"/>
        </w:rPr>
        <w:t>.</w:t>
      </w:r>
    </w:p>
    <w:p w14:paraId="7EFA5673" w14:textId="77777777" w:rsidR="00FB163C" w:rsidRPr="00362708" w:rsidRDefault="00FB163C">
      <w:pPr>
        <w:pStyle w:val="Standard"/>
        <w:autoSpaceDE w:val="0"/>
        <w:jc w:val="both"/>
        <w:rPr>
          <w:lang w:val="en-US"/>
        </w:rPr>
      </w:pPr>
      <w:r w:rsidRPr="00362708">
        <w:rPr>
          <w:lang w:val="en-US"/>
        </w:rPr>
        <w:t xml:space="preserve"> </w:t>
      </w:r>
    </w:p>
    <w:p w14:paraId="64D38345" w14:textId="77777777" w:rsidR="00F439A3" w:rsidRPr="00362708" w:rsidRDefault="00F439A3">
      <w:pPr>
        <w:pStyle w:val="Standard"/>
        <w:autoSpaceDE w:val="0"/>
        <w:jc w:val="both"/>
        <w:rPr>
          <w:lang w:val="en-US"/>
        </w:rPr>
      </w:pPr>
    </w:p>
    <w:p w14:paraId="215FD3E5" w14:textId="77777777" w:rsidR="00F439A3" w:rsidRPr="00362708" w:rsidRDefault="00F439A3">
      <w:pPr>
        <w:pStyle w:val="Standard"/>
        <w:autoSpaceDE w:val="0"/>
        <w:jc w:val="both"/>
        <w:rPr>
          <w:lang w:val="en-US"/>
        </w:rPr>
      </w:pPr>
    </w:p>
    <w:p w14:paraId="7450CC42" w14:textId="77777777" w:rsidR="00F439A3" w:rsidRPr="00362708" w:rsidRDefault="00F439A3">
      <w:pPr>
        <w:pStyle w:val="Standard"/>
        <w:autoSpaceDE w:val="0"/>
        <w:jc w:val="both"/>
        <w:rPr>
          <w:lang w:val="en-US"/>
        </w:rPr>
      </w:pPr>
    </w:p>
    <w:p w14:paraId="5AB8F889" w14:textId="77777777" w:rsidR="00F439A3" w:rsidRPr="00362708" w:rsidRDefault="00F439A3">
      <w:pPr>
        <w:pStyle w:val="Standard"/>
        <w:autoSpaceDE w:val="0"/>
        <w:jc w:val="both"/>
        <w:rPr>
          <w:lang w:val="en-US"/>
        </w:rPr>
      </w:pPr>
    </w:p>
    <w:p w14:paraId="052383A7" w14:textId="77777777" w:rsidR="00F439A3" w:rsidRPr="00362708" w:rsidRDefault="00F439A3">
      <w:pPr>
        <w:pStyle w:val="Standard"/>
        <w:autoSpaceDE w:val="0"/>
        <w:jc w:val="both"/>
        <w:rPr>
          <w:lang w:val="en-US"/>
        </w:rPr>
      </w:pPr>
    </w:p>
    <w:p w14:paraId="3E7E5604" w14:textId="77777777" w:rsidR="00F439A3" w:rsidRPr="00362708" w:rsidRDefault="00F439A3">
      <w:pPr>
        <w:pStyle w:val="Standard"/>
        <w:autoSpaceDE w:val="0"/>
        <w:jc w:val="both"/>
        <w:rPr>
          <w:lang w:val="en-US"/>
        </w:rPr>
      </w:pPr>
    </w:p>
    <w:p w14:paraId="0FB6A1B6" w14:textId="77777777" w:rsidR="00F439A3" w:rsidRPr="00362708" w:rsidRDefault="00F439A3">
      <w:pPr>
        <w:pStyle w:val="Standard"/>
        <w:autoSpaceDE w:val="0"/>
        <w:jc w:val="both"/>
        <w:rPr>
          <w:lang w:val="en-US"/>
        </w:rPr>
      </w:pPr>
    </w:p>
    <w:p w14:paraId="6C6676D1" w14:textId="77777777" w:rsidR="00F439A3" w:rsidRPr="00362708" w:rsidRDefault="00F439A3">
      <w:pPr>
        <w:pStyle w:val="Standard"/>
        <w:autoSpaceDE w:val="0"/>
        <w:jc w:val="both"/>
        <w:rPr>
          <w:lang w:val="en-US"/>
        </w:rPr>
      </w:pPr>
    </w:p>
    <w:p w14:paraId="31E91681" w14:textId="77777777" w:rsidR="00F439A3" w:rsidRPr="00362708" w:rsidRDefault="00F439A3">
      <w:pPr>
        <w:pStyle w:val="Standard"/>
        <w:autoSpaceDE w:val="0"/>
        <w:jc w:val="both"/>
        <w:rPr>
          <w:lang w:val="en-US"/>
        </w:rPr>
      </w:pPr>
    </w:p>
    <w:p w14:paraId="56111FF7" w14:textId="77777777" w:rsidR="00F439A3" w:rsidRPr="00362708" w:rsidRDefault="00F439A3">
      <w:pPr>
        <w:pStyle w:val="Standard"/>
        <w:autoSpaceDE w:val="0"/>
        <w:jc w:val="both"/>
        <w:rPr>
          <w:lang w:val="en-US"/>
        </w:rPr>
      </w:pPr>
    </w:p>
    <w:p w14:paraId="6A041D0C" w14:textId="77777777" w:rsidR="00F439A3" w:rsidRPr="00362708" w:rsidRDefault="00F439A3">
      <w:pPr>
        <w:pStyle w:val="Standard"/>
        <w:autoSpaceDE w:val="0"/>
        <w:jc w:val="both"/>
        <w:rPr>
          <w:lang w:val="en-US"/>
        </w:rPr>
      </w:pPr>
    </w:p>
    <w:p w14:paraId="3ADB38CA" w14:textId="77777777" w:rsidR="00F439A3" w:rsidRPr="00362708" w:rsidRDefault="00F439A3">
      <w:pPr>
        <w:pStyle w:val="Standard"/>
        <w:autoSpaceDE w:val="0"/>
        <w:jc w:val="both"/>
        <w:rPr>
          <w:lang w:val="en-US"/>
        </w:rPr>
      </w:pPr>
    </w:p>
    <w:p w14:paraId="071E78A6" w14:textId="77777777" w:rsidR="00F439A3" w:rsidRPr="00362708" w:rsidRDefault="00F439A3">
      <w:pPr>
        <w:pStyle w:val="Standard"/>
        <w:autoSpaceDE w:val="0"/>
        <w:jc w:val="both"/>
        <w:rPr>
          <w:lang w:val="en-US"/>
        </w:rPr>
      </w:pPr>
    </w:p>
    <w:p w14:paraId="370734EC" w14:textId="77777777" w:rsidR="00F439A3" w:rsidRPr="00362708" w:rsidRDefault="00F439A3">
      <w:pPr>
        <w:pStyle w:val="Standard"/>
        <w:autoSpaceDE w:val="0"/>
        <w:jc w:val="both"/>
        <w:rPr>
          <w:lang w:val="en-US"/>
        </w:rPr>
      </w:pPr>
    </w:p>
    <w:p w14:paraId="2A86198D" w14:textId="77777777" w:rsidR="00F439A3" w:rsidRPr="00362708" w:rsidRDefault="00F439A3">
      <w:pPr>
        <w:pStyle w:val="Standard"/>
        <w:autoSpaceDE w:val="0"/>
        <w:jc w:val="both"/>
        <w:rPr>
          <w:lang w:val="en-US"/>
        </w:rPr>
      </w:pPr>
    </w:p>
    <w:p w14:paraId="758F0B90" w14:textId="77777777" w:rsidR="00F439A3" w:rsidRPr="00362708" w:rsidRDefault="00F439A3">
      <w:pPr>
        <w:pStyle w:val="Standard"/>
        <w:autoSpaceDE w:val="0"/>
        <w:jc w:val="both"/>
        <w:rPr>
          <w:lang w:val="en-US"/>
        </w:rPr>
      </w:pPr>
    </w:p>
    <w:p w14:paraId="0BBB8F3F" w14:textId="77777777" w:rsidR="00F439A3" w:rsidRPr="00362708" w:rsidRDefault="00F439A3">
      <w:pPr>
        <w:pStyle w:val="Standard"/>
        <w:autoSpaceDE w:val="0"/>
        <w:jc w:val="both"/>
        <w:rPr>
          <w:lang w:val="en-US"/>
        </w:rPr>
      </w:pPr>
    </w:p>
    <w:p w14:paraId="35732826" w14:textId="77777777" w:rsidR="00F439A3" w:rsidRPr="00362708" w:rsidRDefault="00F439A3">
      <w:pPr>
        <w:pStyle w:val="Standard"/>
        <w:autoSpaceDE w:val="0"/>
        <w:jc w:val="both"/>
        <w:rPr>
          <w:lang w:val="en-US"/>
        </w:rPr>
      </w:pPr>
    </w:p>
    <w:p w14:paraId="1DD7FF7E" w14:textId="77777777" w:rsidR="00F439A3" w:rsidRPr="00362708" w:rsidRDefault="00F439A3">
      <w:pPr>
        <w:pStyle w:val="Standard"/>
        <w:autoSpaceDE w:val="0"/>
        <w:jc w:val="both"/>
        <w:rPr>
          <w:lang w:val="en-US"/>
        </w:rPr>
      </w:pPr>
    </w:p>
    <w:p w14:paraId="02713568" w14:textId="77777777" w:rsidR="00F439A3" w:rsidRPr="00362708" w:rsidRDefault="00F439A3">
      <w:pPr>
        <w:pStyle w:val="Standard"/>
        <w:autoSpaceDE w:val="0"/>
        <w:jc w:val="both"/>
        <w:rPr>
          <w:lang w:val="en-US"/>
        </w:rPr>
      </w:pPr>
    </w:p>
    <w:p w14:paraId="4C1A85D6" w14:textId="77777777" w:rsidR="00F439A3" w:rsidRPr="00362708" w:rsidRDefault="00F439A3">
      <w:pPr>
        <w:pStyle w:val="Standard"/>
        <w:autoSpaceDE w:val="0"/>
        <w:jc w:val="both"/>
        <w:rPr>
          <w:lang w:val="en-US"/>
        </w:rPr>
      </w:pPr>
      <w:r w:rsidRPr="00362708">
        <w:rPr>
          <w:noProof/>
          <w:lang w:val="en-US" w:eastAsia="zh-CN" w:bidi="ar-SA"/>
        </w:rPr>
        <w:lastRenderedPageBreak/>
        <w:drawing>
          <wp:inline distT="0" distB="0" distL="0" distR="0" wp14:anchorId="1FF285B2" wp14:editId="64751732">
            <wp:extent cx="49530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smoothed.tif"/>
                    <pic:cNvPicPr/>
                  </pic:nvPicPr>
                  <pic:blipFill>
                    <a:blip r:embed="rId13">
                      <a:extLst>
                        <a:ext uri="{28A0092B-C50C-407E-A947-70E740481C1C}">
                          <a14:useLocalDpi xmlns:a14="http://schemas.microsoft.com/office/drawing/2010/main" val="0"/>
                        </a:ext>
                      </a:extLst>
                    </a:blip>
                    <a:stretch>
                      <a:fillRect/>
                    </a:stretch>
                  </pic:blipFill>
                  <pic:spPr>
                    <a:xfrm>
                      <a:off x="0" y="0"/>
                      <a:ext cx="4955581" cy="3716686"/>
                    </a:xfrm>
                    <a:prstGeom prst="rect">
                      <a:avLst/>
                    </a:prstGeom>
                  </pic:spPr>
                </pic:pic>
              </a:graphicData>
            </a:graphic>
          </wp:inline>
        </w:drawing>
      </w:r>
    </w:p>
    <w:p w14:paraId="308D3F48" w14:textId="593653EC" w:rsidR="00F439A3" w:rsidRPr="00F9278B" w:rsidRDefault="001019CF" w:rsidP="00025B43">
      <w:pPr>
        <w:pStyle w:val="Caption"/>
        <w:jc w:val="center"/>
        <w:rPr>
          <w:lang w:val="en-US"/>
        </w:rPr>
      </w:pPr>
      <w:r w:rsidRPr="00025B43">
        <w:rPr>
          <w:i w:val="0"/>
        </w:rPr>
        <w:t>Figure 2.</w:t>
      </w:r>
      <w:r w:rsidRPr="00025B43">
        <w:rPr>
          <w:i w:val="0"/>
        </w:rPr>
        <w:fldChar w:fldCharType="begin"/>
      </w:r>
      <w:r w:rsidRPr="00025B43">
        <w:rPr>
          <w:i w:val="0"/>
        </w:rPr>
        <w:instrText xml:space="preserve"> SEQ Figure \* ARABIC </w:instrText>
      </w:r>
      <w:r w:rsidRPr="00025B43">
        <w:rPr>
          <w:i w:val="0"/>
        </w:rPr>
        <w:fldChar w:fldCharType="separate"/>
      </w:r>
      <w:r w:rsidR="006F33E7">
        <w:rPr>
          <w:i w:val="0"/>
          <w:noProof/>
        </w:rPr>
        <w:t>7</w:t>
      </w:r>
      <w:r w:rsidRPr="00025B43">
        <w:rPr>
          <w:i w:val="0"/>
        </w:rPr>
        <w:fldChar w:fldCharType="end"/>
      </w:r>
      <w:r w:rsidR="0028360C">
        <w:rPr>
          <w:i w:val="0"/>
        </w:rPr>
        <w:t>.</w:t>
      </w:r>
      <w:r>
        <w:rPr>
          <w:i w:val="0"/>
        </w:rPr>
        <w:t xml:space="preserve"> </w:t>
      </w:r>
      <w:r w:rsidRPr="00025B43">
        <w:rPr>
          <w:i w:val="0"/>
        </w:rPr>
        <w:t>Smoothed-data time series</w:t>
      </w:r>
    </w:p>
    <w:p w14:paraId="5BF77B39" w14:textId="77777777" w:rsidR="00F439A3" w:rsidRPr="00362708" w:rsidRDefault="00F439A3">
      <w:pPr>
        <w:pStyle w:val="Standard"/>
        <w:autoSpaceDE w:val="0"/>
        <w:jc w:val="both"/>
        <w:rPr>
          <w:lang w:val="en-US"/>
        </w:rPr>
      </w:pPr>
    </w:p>
    <w:p w14:paraId="403F163E" w14:textId="77777777" w:rsidR="00F439A3" w:rsidRPr="00362708" w:rsidRDefault="00F439A3">
      <w:pPr>
        <w:pStyle w:val="Standard"/>
        <w:autoSpaceDE w:val="0"/>
        <w:jc w:val="both"/>
        <w:rPr>
          <w:lang w:val="en-US"/>
        </w:rPr>
      </w:pPr>
    </w:p>
    <w:p w14:paraId="4F452EE0" w14:textId="77777777" w:rsidR="00F439A3" w:rsidRPr="00362708" w:rsidRDefault="00F439A3">
      <w:pPr>
        <w:pStyle w:val="Standard"/>
        <w:autoSpaceDE w:val="0"/>
        <w:jc w:val="both"/>
        <w:rPr>
          <w:lang w:val="en-US"/>
        </w:rPr>
      </w:pPr>
    </w:p>
    <w:p w14:paraId="2C2425DC" w14:textId="77777777" w:rsidR="00F439A3" w:rsidRPr="00362708" w:rsidRDefault="00F439A3">
      <w:pPr>
        <w:pStyle w:val="Standard"/>
        <w:autoSpaceDE w:val="0"/>
        <w:jc w:val="both"/>
        <w:rPr>
          <w:lang w:val="en-US"/>
        </w:rPr>
      </w:pPr>
    </w:p>
    <w:p w14:paraId="01CD44A3" w14:textId="77777777" w:rsidR="00F439A3" w:rsidRPr="00362708" w:rsidRDefault="00F439A3">
      <w:pPr>
        <w:pStyle w:val="Standard"/>
        <w:autoSpaceDE w:val="0"/>
        <w:jc w:val="both"/>
        <w:rPr>
          <w:lang w:val="en-US"/>
        </w:rPr>
      </w:pPr>
    </w:p>
    <w:p w14:paraId="3ACEE147" w14:textId="77777777" w:rsidR="00F439A3" w:rsidRPr="00362708" w:rsidRDefault="00F439A3">
      <w:pPr>
        <w:pStyle w:val="Standard"/>
        <w:autoSpaceDE w:val="0"/>
        <w:jc w:val="both"/>
        <w:rPr>
          <w:lang w:val="en-US"/>
        </w:rPr>
      </w:pPr>
    </w:p>
    <w:p w14:paraId="2DA54640" w14:textId="77777777" w:rsidR="00F439A3" w:rsidRPr="00362708" w:rsidRDefault="00F439A3">
      <w:pPr>
        <w:pStyle w:val="Standard"/>
        <w:autoSpaceDE w:val="0"/>
        <w:jc w:val="both"/>
        <w:rPr>
          <w:lang w:val="en-US"/>
        </w:rPr>
      </w:pPr>
    </w:p>
    <w:p w14:paraId="3884CD7B" w14:textId="77777777" w:rsidR="00F439A3" w:rsidRPr="00362708" w:rsidRDefault="00F439A3">
      <w:pPr>
        <w:pStyle w:val="Standard"/>
        <w:autoSpaceDE w:val="0"/>
        <w:jc w:val="both"/>
        <w:rPr>
          <w:lang w:val="en-US"/>
        </w:rPr>
      </w:pPr>
    </w:p>
    <w:p w14:paraId="59CBC56B" w14:textId="77777777" w:rsidR="00F439A3" w:rsidRPr="00362708" w:rsidRDefault="00F439A3">
      <w:pPr>
        <w:pStyle w:val="Standard"/>
        <w:autoSpaceDE w:val="0"/>
        <w:jc w:val="both"/>
        <w:rPr>
          <w:lang w:val="en-US"/>
        </w:rPr>
      </w:pPr>
    </w:p>
    <w:p w14:paraId="79617CA0" w14:textId="77777777" w:rsidR="00F439A3" w:rsidRPr="00362708" w:rsidRDefault="00F439A3">
      <w:pPr>
        <w:pStyle w:val="Standard"/>
        <w:autoSpaceDE w:val="0"/>
        <w:jc w:val="both"/>
        <w:rPr>
          <w:lang w:val="en-US"/>
        </w:rPr>
      </w:pPr>
    </w:p>
    <w:p w14:paraId="2BF6EF67" w14:textId="77777777" w:rsidR="00F439A3" w:rsidRPr="00362708" w:rsidRDefault="00F439A3">
      <w:pPr>
        <w:pStyle w:val="Standard"/>
        <w:autoSpaceDE w:val="0"/>
        <w:jc w:val="both"/>
        <w:rPr>
          <w:lang w:val="en-US"/>
        </w:rPr>
      </w:pPr>
    </w:p>
    <w:p w14:paraId="3B4AFDD6" w14:textId="77777777" w:rsidR="00F439A3" w:rsidRPr="00362708" w:rsidRDefault="00F439A3">
      <w:pPr>
        <w:pStyle w:val="Standard"/>
        <w:autoSpaceDE w:val="0"/>
        <w:jc w:val="both"/>
        <w:rPr>
          <w:lang w:val="en-US"/>
        </w:rPr>
      </w:pPr>
    </w:p>
    <w:p w14:paraId="46F8D628" w14:textId="77777777" w:rsidR="00F439A3" w:rsidRPr="00362708" w:rsidRDefault="00F439A3">
      <w:pPr>
        <w:pStyle w:val="Standard"/>
        <w:autoSpaceDE w:val="0"/>
        <w:jc w:val="both"/>
        <w:rPr>
          <w:lang w:val="en-US"/>
        </w:rPr>
      </w:pPr>
    </w:p>
    <w:p w14:paraId="533C8716" w14:textId="77777777" w:rsidR="00F439A3" w:rsidRPr="00362708" w:rsidRDefault="00F439A3">
      <w:pPr>
        <w:pStyle w:val="Standard"/>
        <w:autoSpaceDE w:val="0"/>
        <w:jc w:val="both"/>
        <w:rPr>
          <w:lang w:val="en-US"/>
        </w:rPr>
      </w:pPr>
    </w:p>
    <w:p w14:paraId="54172691" w14:textId="77777777" w:rsidR="00F439A3" w:rsidRPr="00362708" w:rsidRDefault="00F439A3">
      <w:pPr>
        <w:pStyle w:val="Standard"/>
        <w:autoSpaceDE w:val="0"/>
        <w:jc w:val="both"/>
        <w:rPr>
          <w:lang w:val="en-US"/>
        </w:rPr>
      </w:pPr>
    </w:p>
    <w:p w14:paraId="172F5EC5" w14:textId="77777777" w:rsidR="00F439A3" w:rsidRPr="00362708" w:rsidRDefault="00F439A3">
      <w:pPr>
        <w:pStyle w:val="Standard"/>
        <w:autoSpaceDE w:val="0"/>
        <w:jc w:val="both"/>
        <w:rPr>
          <w:lang w:val="en-US"/>
        </w:rPr>
      </w:pPr>
    </w:p>
    <w:p w14:paraId="0F537A18" w14:textId="77777777" w:rsidR="00F439A3" w:rsidRPr="00362708" w:rsidRDefault="00F439A3">
      <w:pPr>
        <w:pStyle w:val="Standard"/>
        <w:autoSpaceDE w:val="0"/>
        <w:jc w:val="both"/>
        <w:rPr>
          <w:lang w:val="en-US"/>
        </w:rPr>
      </w:pPr>
    </w:p>
    <w:p w14:paraId="107FABFC" w14:textId="77777777" w:rsidR="00F439A3" w:rsidRPr="00362708" w:rsidRDefault="00F439A3">
      <w:pPr>
        <w:pStyle w:val="Standard"/>
        <w:autoSpaceDE w:val="0"/>
        <w:jc w:val="both"/>
        <w:rPr>
          <w:lang w:val="en-US"/>
        </w:rPr>
      </w:pPr>
    </w:p>
    <w:p w14:paraId="0CF59E0B" w14:textId="77777777" w:rsidR="00F439A3" w:rsidRPr="00362708" w:rsidRDefault="00F439A3">
      <w:pPr>
        <w:pStyle w:val="Standard"/>
        <w:autoSpaceDE w:val="0"/>
        <w:jc w:val="both"/>
        <w:rPr>
          <w:lang w:val="en-US"/>
        </w:rPr>
      </w:pPr>
    </w:p>
    <w:p w14:paraId="45BCC803" w14:textId="77777777" w:rsidR="00F439A3" w:rsidRPr="00362708" w:rsidRDefault="00F439A3">
      <w:pPr>
        <w:pStyle w:val="Standard"/>
        <w:autoSpaceDE w:val="0"/>
        <w:jc w:val="both"/>
        <w:rPr>
          <w:lang w:val="en-US"/>
        </w:rPr>
      </w:pPr>
    </w:p>
    <w:p w14:paraId="765207E2" w14:textId="77777777" w:rsidR="00F439A3" w:rsidRPr="00362708" w:rsidRDefault="00F439A3">
      <w:pPr>
        <w:pStyle w:val="Standard"/>
        <w:autoSpaceDE w:val="0"/>
        <w:jc w:val="both"/>
        <w:rPr>
          <w:lang w:val="en-US"/>
        </w:rPr>
      </w:pPr>
    </w:p>
    <w:p w14:paraId="44055F6A" w14:textId="77777777" w:rsidR="00F439A3" w:rsidRPr="00362708" w:rsidRDefault="00F439A3">
      <w:pPr>
        <w:pStyle w:val="Standard"/>
        <w:autoSpaceDE w:val="0"/>
        <w:jc w:val="both"/>
        <w:rPr>
          <w:lang w:val="en-US"/>
        </w:rPr>
      </w:pPr>
    </w:p>
    <w:p w14:paraId="1D2A3828" w14:textId="77777777" w:rsidR="00F439A3" w:rsidRPr="00362708" w:rsidRDefault="00F439A3">
      <w:pPr>
        <w:pStyle w:val="Standard"/>
        <w:autoSpaceDE w:val="0"/>
        <w:jc w:val="both"/>
        <w:rPr>
          <w:lang w:val="en-US"/>
        </w:rPr>
      </w:pPr>
    </w:p>
    <w:p w14:paraId="77B9176B" w14:textId="77777777" w:rsidR="00F439A3" w:rsidRPr="00362708" w:rsidRDefault="00F439A3">
      <w:pPr>
        <w:pStyle w:val="Standard"/>
        <w:autoSpaceDE w:val="0"/>
        <w:jc w:val="both"/>
        <w:rPr>
          <w:lang w:val="en-US"/>
        </w:rPr>
      </w:pPr>
    </w:p>
    <w:p w14:paraId="12C44941" w14:textId="77777777" w:rsidR="00F439A3" w:rsidRPr="00362708" w:rsidRDefault="00F439A3">
      <w:pPr>
        <w:pStyle w:val="Standard"/>
        <w:autoSpaceDE w:val="0"/>
        <w:jc w:val="both"/>
        <w:rPr>
          <w:lang w:val="en-US"/>
        </w:rPr>
      </w:pPr>
    </w:p>
    <w:p w14:paraId="0F3AECF3" w14:textId="77777777" w:rsidR="00F439A3" w:rsidRPr="00362708" w:rsidRDefault="00F439A3">
      <w:pPr>
        <w:pStyle w:val="Standard"/>
        <w:autoSpaceDE w:val="0"/>
        <w:jc w:val="both"/>
        <w:rPr>
          <w:lang w:val="en-US"/>
        </w:rPr>
      </w:pPr>
    </w:p>
    <w:p w14:paraId="62A0F1CE" w14:textId="77777777" w:rsidR="00F439A3" w:rsidRDefault="00F439A3">
      <w:pPr>
        <w:pStyle w:val="Standard"/>
        <w:autoSpaceDE w:val="0"/>
        <w:jc w:val="both"/>
        <w:rPr>
          <w:lang w:val="en-US"/>
        </w:rPr>
      </w:pPr>
    </w:p>
    <w:p w14:paraId="529BB6DA" w14:textId="77777777" w:rsidR="001019CF" w:rsidRDefault="001019CF">
      <w:pPr>
        <w:pStyle w:val="Standard"/>
        <w:autoSpaceDE w:val="0"/>
        <w:jc w:val="both"/>
        <w:rPr>
          <w:lang w:val="en-US"/>
        </w:rPr>
      </w:pPr>
    </w:p>
    <w:p w14:paraId="3AC2A129" w14:textId="77777777" w:rsidR="001019CF" w:rsidRPr="00362708" w:rsidRDefault="001019CF">
      <w:pPr>
        <w:pStyle w:val="Standard"/>
        <w:autoSpaceDE w:val="0"/>
        <w:jc w:val="both"/>
        <w:rPr>
          <w:lang w:val="en-US"/>
        </w:rPr>
      </w:pPr>
    </w:p>
    <w:p w14:paraId="53694945" w14:textId="77777777" w:rsidR="004F068D" w:rsidRPr="00362708" w:rsidRDefault="00991102" w:rsidP="00834F23">
      <w:pPr>
        <w:pStyle w:val="Standard"/>
        <w:numPr>
          <w:ilvl w:val="0"/>
          <w:numId w:val="4"/>
        </w:numPr>
        <w:autoSpaceDE w:val="0"/>
        <w:jc w:val="both"/>
        <w:rPr>
          <w:lang w:val="en-US"/>
        </w:rPr>
      </w:pPr>
      <w:r>
        <w:rPr>
          <w:lang w:val="en-US"/>
        </w:rPr>
        <w:lastRenderedPageBreak/>
        <w:t xml:space="preserve"> Calculating </w:t>
      </w:r>
      <w:r w:rsidR="00270E77" w:rsidRPr="00362708">
        <w:rPr>
          <w:lang w:val="en-US"/>
        </w:rPr>
        <w:t>the smoothed</w:t>
      </w:r>
      <w:r w:rsidR="003F4C77" w:rsidRPr="00362708">
        <w:rPr>
          <w:lang w:val="en-US"/>
        </w:rPr>
        <w:t>-</w:t>
      </w:r>
      <w:r w:rsidR="00270E77" w:rsidRPr="00362708">
        <w:rPr>
          <w:lang w:val="en-US"/>
        </w:rPr>
        <w:t>data time series</w:t>
      </w:r>
    </w:p>
    <w:p w14:paraId="092CC951" w14:textId="77777777" w:rsidR="00042E67" w:rsidRPr="00362708" w:rsidRDefault="00042E67">
      <w:pPr>
        <w:pStyle w:val="Standard"/>
        <w:autoSpaceDE w:val="0"/>
        <w:jc w:val="both"/>
        <w:rPr>
          <w:lang w:val="en-US"/>
        </w:rPr>
      </w:pPr>
    </w:p>
    <w:p w14:paraId="1633D576" w14:textId="22C86004" w:rsidR="004F068D" w:rsidRPr="00362708" w:rsidRDefault="00FB163C">
      <w:pPr>
        <w:pStyle w:val="Standard"/>
        <w:autoSpaceDE w:val="0"/>
        <w:jc w:val="both"/>
        <w:rPr>
          <w:lang w:val="en-US"/>
        </w:rPr>
      </w:pPr>
      <w:r w:rsidRPr="00362708">
        <w:rPr>
          <w:lang w:val="en-US"/>
        </w:rPr>
        <w:tab/>
      </w:r>
      <w:r w:rsidR="00612901" w:rsidRPr="00362708">
        <w:rPr>
          <w:lang w:val="en-US"/>
        </w:rPr>
        <w:t xml:space="preserve">The </w:t>
      </w:r>
      <w:r w:rsidR="003F4C77" w:rsidRPr="00362708">
        <w:rPr>
          <w:lang w:val="en-US"/>
        </w:rPr>
        <w:t>NDVI</w:t>
      </w:r>
      <w:r w:rsidR="00612901" w:rsidRPr="00362708">
        <w:rPr>
          <w:lang w:val="en-US"/>
        </w:rPr>
        <w:t xml:space="preserve"> metrics</w:t>
      </w:r>
      <w:r w:rsidR="00042E67" w:rsidRPr="00362708">
        <w:rPr>
          <w:lang w:val="en-US"/>
        </w:rPr>
        <w:t xml:space="preserve"> </w:t>
      </w:r>
      <w:r w:rsidR="003F4C77" w:rsidRPr="00362708">
        <w:rPr>
          <w:lang w:val="en-US"/>
        </w:rPr>
        <w:t xml:space="preserve">calculation method </w:t>
      </w:r>
      <w:r w:rsidR="00042E67" w:rsidRPr="00362708">
        <w:rPr>
          <w:lang w:val="en-US"/>
        </w:rPr>
        <w:t>combines the</w:t>
      </w:r>
      <w:r w:rsidR="00612901" w:rsidRPr="00362708">
        <w:rPr>
          <w:lang w:val="en-US"/>
        </w:rPr>
        <w:t xml:space="preserve"> </w:t>
      </w:r>
      <w:r w:rsidR="00042E67" w:rsidRPr="00362708">
        <w:rPr>
          <w:lang w:val="en-US"/>
        </w:rPr>
        <w:t>delay</w:t>
      </w:r>
      <w:r w:rsidR="00B06F13">
        <w:rPr>
          <w:lang w:val="en-US"/>
        </w:rPr>
        <w:t>ed</w:t>
      </w:r>
      <w:r w:rsidR="00042E67" w:rsidRPr="00362708">
        <w:rPr>
          <w:lang w:val="en-US"/>
        </w:rPr>
        <w:t xml:space="preserve"> </w:t>
      </w:r>
      <w:r w:rsidR="00612901" w:rsidRPr="00362708">
        <w:rPr>
          <w:lang w:val="en-US"/>
        </w:rPr>
        <w:t xml:space="preserve">moving window </w:t>
      </w:r>
      <w:r w:rsidR="00042E67" w:rsidRPr="00362708">
        <w:rPr>
          <w:lang w:val="en-US"/>
        </w:rPr>
        <w:t xml:space="preserve">method </w:t>
      </w:r>
      <w:r w:rsidR="00466D95">
        <w:rPr>
          <w:lang w:val="en-US"/>
        </w:rPr>
        <w:t xml:space="preserve">(Reed </w:t>
      </w:r>
      <w:r w:rsidR="00466D95" w:rsidRPr="00466D95">
        <w:rPr>
          <w:i/>
          <w:lang w:val="en-US"/>
        </w:rPr>
        <w:t>et al.,</w:t>
      </w:r>
      <w:r w:rsidR="00466D95">
        <w:rPr>
          <w:lang w:val="en-US"/>
        </w:rPr>
        <w:t xml:space="preserve"> 1994) </w:t>
      </w:r>
      <w:r w:rsidR="00042E67" w:rsidRPr="00362708">
        <w:rPr>
          <w:lang w:val="en-US"/>
        </w:rPr>
        <w:t>and the threshold method.</w:t>
      </w:r>
      <w:r w:rsidR="001072F5">
        <w:rPr>
          <w:lang w:val="en-US"/>
        </w:rPr>
        <w:t xml:space="preserve"> Figure 2.8 describes the process of </w:t>
      </w:r>
      <w:r w:rsidR="00B06F13">
        <w:rPr>
          <w:lang w:val="en-US"/>
        </w:rPr>
        <w:t xml:space="preserve">calculating the </w:t>
      </w:r>
      <w:r w:rsidR="001072F5">
        <w:rPr>
          <w:lang w:val="en-US"/>
        </w:rPr>
        <w:t xml:space="preserve">NDVI metrics </w:t>
      </w:r>
      <w:r w:rsidR="00B06F13">
        <w:rPr>
          <w:lang w:val="en-US"/>
        </w:rPr>
        <w:t xml:space="preserve">from </w:t>
      </w:r>
      <w:r w:rsidR="001072F5">
        <w:rPr>
          <w:lang w:val="en-US"/>
        </w:rPr>
        <w:t>the time series.</w:t>
      </w:r>
    </w:p>
    <w:p w14:paraId="5D90C9B6" w14:textId="77777777" w:rsidR="007B6DCA" w:rsidRPr="00362708" w:rsidRDefault="007B6DCA">
      <w:pPr>
        <w:pStyle w:val="Standard"/>
        <w:autoSpaceDE w:val="0"/>
        <w:jc w:val="both"/>
        <w:rPr>
          <w:lang w:val="en-US"/>
        </w:rPr>
      </w:pPr>
    </w:p>
    <w:p w14:paraId="16972DA7" w14:textId="77777777" w:rsidR="007B6DCA" w:rsidRPr="00362708" w:rsidRDefault="009922E1">
      <w:pPr>
        <w:pStyle w:val="Standard"/>
        <w:autoSpaceDE w:val="0"/>
        <w:jc w:val="both"/>
        <w:rPr>
          <w:lang w:val="en-US"/>
        </w:rPr>
      </w:pPr>
      <w:r w:rsidRPr="00362708">
        <w:rPr>
          <w:noProof/>
          <w:lang w:val="en-US" w:eastAsia="zh-CN" w:bidi="ar-SA"/>
        </w:rPr>
        <mc:AlternateContent>
          <mc:Choice Requires="wpg">
            <w:drawing>
              <wp:anchor distT="0" distB="0" distL="114300" distR="114300" simplePos="0" relativeHeight="251644416" behindDoc="0" locked="0" layoutInCell="1" allowOverlap="1" wp14:anchorId="2E079A92" wp14:editId="7B07D40B">
                <wp:simplePos x="0" y="0"/>
                <wp:positionH relativeFrom="column">
                  <wp:posOffset>327660</wp:posOffset>
                </wp:positionH>
                <wp:positionV relativeFrom="paragraph">
                  <wp:posOffset>31750</wp:posOffset>
                </wp:positionV>
                <wp:extent cx="5784850" cy="7620635"/>
                <wp:effectExtent l="0" t="0" r="25400" b="18415"/>
                <wp:wrapNone/>
                <wp:docPr id="92" name="Group 92"/>
                <wp:cNvGraphicFramePr/>
                <a:graphic xmlns:a="http://schemas.openxmlformats.org/drawingml/2006/main">
                  <a:graphicData uri="http://schemas.microsoft.com/office/word/2010/wordprocessingGroup">
                    <wpg:wgp>
                      <wpg:cNvGrpSpPr/>
                      <wpg:grpSpPr>
                        <a:xfrm>
                          <a:off x="0" y="0"/>
                          <a:ext cx="5784850" cy="7620635"/>
                          <a:chOff x="0" y="1"/>
                          <a:chExt cx="5784850" cy="7407383"/>
                        </a:xfrm>
                      </wpg:grpSpPr>
                      <wps:wsp>
                        <wps:cNvPr id="73" name="Flowchart: Preparation 73"/>
                        <wps:cNvSpPr/>
                        <wps:spPr>
                          <a:xfrm>
                            <a:off x="1174750" y="1"/>
                            <a:ext cx="3187700" cy="456751"/>
                          </a:xfrm>
                          <a:prstGeom prst="flowChartPreparation">
                            <a:avLst/>
                          </a:prstGeom>
                        </wps:spPr>
                        <wps:style>
                          <a:lnRef idx="2">
                            <a:schemeClr val="accent6"/>
                          </a:lnRef>
                          <a:fillRef idx="1">
                            <a:schemeClr val="lt1"/>
                          </a:fillRef>
                          <a:effectRef idx="0">
                            <a:schemeClr val="accent6"/>
                          </a:effectRef>
                          <a:fontRef idx="minor">
                            <a:schemeClr val="dk1"/>
                          </a:fontRef>
                        </wps:style>
                        <wps:txbx>
                          <w:txbxContent>
                            <w:p w14:paraId="2ADD13EF" w14:textId="77777777" w:rsidR="00B80D45" w:rsidRDefault="00B80D45" w:rsidP="007B6DCA">
                              <w:pPr>
                                <w:jc w:val="center"/>
                              </w:pPr>
                              <w:r>
                                <w:t>Smoothed-data time 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174750" y="621817"/>
                            <a:ext cx="3600450" cy="334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F6631C" w14:textId="77777777" w:rsidR="00B80D45" w:rsidRDefault="00B80D45" w:rsidP="007B6DCA">
                              <w:pPr>
                                <w:jc w:val="center"/>
                              </w:pPr>
                              <w:r>
                                <w:t>Convert the time series from [0, 200] to [0.0,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495300" y="1102699"/>
                            <a:ext cx="4914900" cy="31075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558103" w14:textId="7DA44E19" w:rsidR="00B80D45" w:rsidRDefault="00B80D45" w:rsidP="00202C1F">
                              <w:pPr>
                                <w:jc w:val="center"/>
                              </w:pPr>
                              <w:r>
                                <w:t>Fixed or variable length of window for delayed moving average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495300" y="1565778"/>
                            <a:ext cx="4914900" cy="31677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7F6843" w14:textId="5E4C84DF" w:rsidR="00B80D45" w:rsidRDefault="00B80D45" w:rsidP="00F439A3">
                              <w:pPr>
                                <w:jc w:val="center"/>
                              </w:pPr>
                              <w:r>
                                <w:t>Calculate forward and backward moving average of time series, respectively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0" y="2939058"/>
                            <a:ext cx="5784850" cy="117169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74ADB9" w14:textId="22DED3E9" w:rsidR="00B80D45" w:rsidRDefault="00B80D45" w:rsidP="00A943A2">
                              <w:r>
                                <w:t xml:space="preserve">Pick the earliest possible threshold day as the </w:t>
                              </w:r>
                              <w:r w:rsidR="002D62C0">
                                <w:t xml:space="preserve">first </w:t>
                              </w:r>
                              <w:r>
                                <w:t>threshold day; obtain the possible day</w:t>
                              </w:r>
                              <w:r w:rsidR="007C10C3">
                                <w:t>s</w:t>
                              </w:r>
                              <w:r>
                                <w:t xml:space="preserve">, which </w:t>
                              </w:r>
                              <w:r w:rsidR="00A943A2">
                                <w:t xml:space="preserve">have minimum absolute </w:t>
                              </w:r>
                              <w:r w:rsidR="00EB6693">
                                <w:t>distance</w:t>
                              </w:r>
                              <w:r w:rsidR="00A943A2">
                                <w:t xml:space="preserve"> to the </w:t>
                              </w:r>
                              <w:r w:rsidR="002D62C0">
                                <w:t xml:space="preserve">first </w:t>
                              </w:r>
                              <w:r>
                                <w:t>threshold day, from the crossover days;</w:t>
                              </w:r>
                              <w:r w:rsidR="007C10C3">
                                <w:t xml:space="preserve"> </w:t>
                              </w:r>
                              <w:r>
                                <w:t xml:space="preserve">choose the </w:t>
                              </w:r>
                              <w:r w:rsidR="002D62C0">
                                <w:t xml:space="preserve">later </w:t>
                              </w:r>
                              <w:r>
                                <w:t xml:space="preserve">day </w:t>
                              </w:r>
                              <w:r w:rsidR="00A943A2">
                                <w:t xml:space="preserve">in </w:t>
                              </w:r>
                              <w:r>
                                <w:t>the</w:t>
                              </w:r>
                              <w:r w:rsidR="00A943A2">
                                <w:t xml:space="preserve"> </w:t>
                              </w:r>
                              <w:r>
                                <w:t xml:space="preserve">possible </w:t>
                              </w:r>
                              <w:r w:rsidR="00A943A2">
                                <w:t>days</w:t>
                              </w:r>
                              <w:r w:rsidR="002D62C0">
                                <w:t xml:space="preserve">, or if there is only one possible day and the day is before the first threshold day, then pick the first threshold day as SOS day, otherwise, pick the day as SOS day; </w:t>
                              </w:r>
                              <w:r>
                                <w:t>if the SOS day is “snow” day, pick the next  “no-snow” day as the SOS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0" y="5081762"/>
                            <a:ext cx="5772150" cy="1147331"/>
                          </a:xfrm>
                          <a:prstGeom prst="rect">
                            <a:avLst/>
                          </a:prstGeom>
                          <a:solidFill>
                            <a:sysClr val="window" lastClr="FFFFFF"/>
                          </a:solidFill>
                          <a:ln w="25400" cap="flat" cmpd="sng" algn="ctr">
                            <a:solidFill>
                              <a:srgbClr val="F79646"/>
                            </a:solidFill>
                            <a:prstDash val="solid"/>
                          </a:ln>
                          <a:effectLst/>
                        </wps:spPr>
                        <wps:txbx>
                          <w:txbxContent>
                            <w:p w14:paraId="0564CFE1" w14:textId="1927B1DB" w:rsidR="00B80D45" w:rsidRDefault="00B80D45">
                              <w:pPr>
                                <w:pPrChange w:id="172" w:author="jiang" w:date="2012-11-16T10:33:00Z">
                                  <w:pPr>
                                    <w:jc w:val="center"/>
                                  </w:pPr>
                                </w:pPrChange>
                              </w:pPr>
                              <w:r>
                                <w:t xml:space="preserve">Pick the latest possible threshold day as the </w:t>
                              </w:r>
                              <w:r w:rsidR="00647171">
                                <w:t xml:space="preserve">last </w:t>
                              </w:r>
                              <w:r>
                                <w:t>threshold day; obtain the possible day</w:t>
                              </w:r>
                              <w:r w:rsidR="00EB6693">
                                <w:t>s</w:t>
                              </w:r>
                              <w:r>
                                <w:t xml:space="preserve">, which </w:t>
                              </w:r>
                              <w:r w:rsidR="00EB6693">
                                <w:t>have minimum absolute distance</w:t>
                              </w:r>
                              <w:r>
                                <w:t xml:space="preserve"> to the threshold day, from the crossover days; choose </w:t>
                              </w:r>
                              <w:r w:rsidR="00EB6693">
                                <w:t>the earlier</w:t>
                              </w:r>
                              <w:r>
                                <w:t xml:space="preserve"> day </w:t>
                              </w:r>
                              <w:r w:rsidR="00EB6693">
                                <w:t>from the possible days</w:t>
                              </w:r>
                              <w:r w:rsidR="00647171">
                                <w:t xml:space="preserve"> or if there is only one possible day and the day is after the last threshold day, pick the last threshold day as EOS day, otherwise, pick the day as EOS day </w:t>
                              </w:r>
                              <w:r>
                                <w:t>; if the EOS day is “snow” day, pick the next  “no-snow” day as the EOS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0" y="4269523"/>
                            <a:ext cx="5772150" cy="635000"/>
                          </a:xfrm>
                          <a:prstGeom prst="rect">
                            <a:avLst/>
                          </a:prstGeom>
                          <a:solidFill>
                            <a:sysClr val="window" lastClr="FFFFFF"/>
                          </a:solidFill>
                          <a:ln w="25400" cap="flat" cmpd="sng" algn="ctr">
                            <a:solidFill>
                              <a:srgbClr val="F79646"/>
                            </a:solidFill>
                            <a:prstDash val="solid"/>
                          </a:ln>
                          <a:effectLst/>
                        </wps:spPr>
                        <wps:txbx>
                          <w:txbxContent>
                            <w:p w14:paraId="75FBF61C" w14:textId="03381D02" w:rsidR="00B80D45" w:rsidRDefault="00B80D45" w:rsidP="00C67FFC">
                              <w:pPr>
                                <w:jc w:val="center"/>
                              </w:pPr>
                              <w:r>
                                <w:t xml:space="preserve">Obtain the crossover days where time series crosses over its backward moving average on the decreasing limb; the possible threshold days where time series crosses over the 20% of maximum line </w:t>
                              </w:r>
                              <w:r w:rsidR="00EB6693">
                                <w:t>on the decreasing limb;</w:t>
                              </w:r>
                              <w:r>
                                <w:t xml:space="preserve"> and the minimum slope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12700" y="6425370"/>
                            <a:ext cx="5759450" cy="444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F0A7EE" w14:textId="6561979C" w:rsidR="00B80D45" w:rsidRDefault="00B80D45">
                              <w:pPr>
                                <w:pPrChange w:id="173" w:author="jiang" w:date="2012-11-21T16:36:00Z">
                                  <w:pPr>
                                    <w:jc w:val="center"/>
                                  </w:pPr>
                                </w:pPrChange>
                              </w:pPr>
                              <w:r>
                                <w:t>Calculate other metrics such as increasing and decreasing slope rates, integrated NDVI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Flowchart: Terminator 82"/>
                        <wps:cNvSpPr/>
                        <wps:spPr>
                          <a:xfrm>
                            <a:off x="101600" y="7061118"/>
                            <a:ext cx="5683250" cy="346266"/>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4EC50C30" w14:textId="77777777" w:rsidR="00B80D45" w:rsidRDefault="00B80D45" w:rsidP="009922E1">
                              <w:pPr>
                                <w:jc w:val="center"/>
                              </w:pPr>
                              <w:r>
                                <w:t>NDVI metrics and smoothed data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wps:spPr>
                          <a:xfrm>
                            <a:off x="2863850" y="456760"/>
                            <a:ext cx="0" cy="165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a:off x="2863850" y="956724"/>
                            <a:ext cx="0" cy="146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2863850" y="1413482"/>
                            <a:ext cx="0"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2876550" y="1884400"/>
                            <a:ext cx="0" cy="146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a:off x="2863850" y="2759270"/>
                            <a:ext cx="0" cy="177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wps:spPr>
                          <a:xfrm>
                            <a:off x="2895600" y="4110764"/>
                            <a:ext cx="0" cy="158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2876550" y="4904533"/>
                            <a:ext cx="0" cy="17746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flipH="1">
                            <a:off x="2895600" y="6229093"/>
                            <a:ext cx="6350" cy="1962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2" o:spid="_x0000_s1060" style="position:absolute;left:0;text-align:left;margin-left:25.8pt;margin-top:2.5pt;width:455.5pt;height:600.05pt;z-index:251644416;mso-width-relative:margin;mso-height-relative:margin" coordorigin="" coordsize="57848,74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">
                <v:shape id="Flowchart: Preparation 73" o:spid="_x0000_s1061" type="#_x0000_t117" style="position:absolute;left:11747;width:31877;height:4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J1sQA&#10;AADbAAAADwAAAGRycy9kb3ducmV2LnhtbESPQYvCMBSE7wv+h/AEb2uqLirVKFJUvOxhVdDjs3m2&#10;xealNNHW/fWbBcHjMDPfMPNla0rxoNoVlhUM+hEI4tTqgjMFx8PmcwrCeWSNpWVS8CQHy0XnY46x&#10;tg3/0GPvMxEg7GJUkHtfxVK6NCeDrm8r4uBdbW3QB1lnUtfYBLgp5TCKxtJgwWEhx4qSnNLb/m4U&#10;rE/fyWAtk/P2Lr+S3+ayPR2roVK9bruagfDU+nf41d5pBZMR/H8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GydbEAAAA2wAAAA8AAAAAAAAAAAAAAAAAmAIAAGRycy9k&#10;b3ducmV2LnhtbFBLBQYAAAAABAAEAPUAAACJAwAAAAA=&#10;" fillcolor="white [3201]" strokecolor="#f79646 [3209]" strokeweight="2pt">
                  <v:textbox>
                    <w:txbxContent>
                      <w:p w14:paraId="2ADD13EF" w14:textId="77777777" w:rsidR="00B80D45" w:rsidRDefault="00B80D45" w:rsidP="007B6DCA">
                        <w:pPr>
                          <w:jc w:val="center"/>
                        </w:pPr>
                        <w:r>
                          <w:t>Smoothed-data time series</w:t>
                        </w:r>
                      </w:p>
                    </w:txbxContent>
                  </v:textbox>
                </v:shape>
                <v:rect id="Rectangle 74" o:spid="_x0000_s1062" style="position:absolute;left:11747;top:6218;width:36005;height:3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kdsMA&#10;AADbAAAADwAAAGRycy9kb3ducmV2LnhtbESPT4vCMBTE78J+h/AWvGmqiC5dUxFhwR6KqFv2+mhe&#10;/2DzUpqs1m9vBMHjMDO/YdabwbTiSr1rLCuYTSMQxIXVDVcKfs8/ky8QziNrbC2Tgjs52CQfozXG&#10;2t74SNeTr0SAsItRQe19F0vpipoMuqntiINX2t6gD7KvpO7xFuCmlfMoWkqDDYeFGjva1VRcTv9G&#10;QbbMsjmm+V+e5rvUrWb64Eut1Phz2H6D8DT4d/jV3msFqwU8v4QfI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BkdsMAAADbAAAADwAAAAAAAAAAAAAAAACYAgAAZHJzL2Rv&#10;d25yZXYueG1sUEsFBgAAAAAEAAQA9QAAAIgDAAAAAA==&#10;" fillcolor="white [3201]" strokecolor="#f79646 [3209]" strokeweight="2pt">
                  <v:textbox>
                    <w:txbxContent>
                      <w:p w14:paraId="3CF6631C" w14:textId="77777777" w:rsidR="00B80D45" w:rsidRDefault="00B80D45" w:rsidP="007B6DCA">
                        <w:pPr>
                          <w:jc w:val="center"/>
                        </w:pPr>
                        <w:r>
                          <w:t>Convert the time series from [0, 200] to [0.0, 1.0]</w:t>
                        </w:r>
                      </w:p>
                    </w:txbxContent>
                  </v:textbox>
                </v:rect>
                <v:rect id="Rectangle 75" o:spid="_x0000_s1063" style="position:absolute;left:4953;top:11026;width:49149;height:3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zB7cMA&#10;AADbAAAADwAAAGRycy9kb3ducmV2LnhtbESPT4vCMBTE78J+h/AWvGmqoC5dUxFhwR6KqFv2+mhe&#10;/2DzUpqs1m9vBMHjMDO/YdabwbTiSr1rLCuYTSMQxIXVDVcKfs8/ky8QziNrbC2Tgjs52CQfozXG&#10;2t74SNeTr0SAsItRQe19F0vpipoMuqntiINX2t6gD7KvpO7xFuCmlfMoWkqDDYeFGjva1VRcTv9G&#10;QbbMsjmm+V+e5rvUrWb64Eut1Phz2H6D8DT4d/jV3msFqwU8v4QfI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zB7cMAAADbAAAADwAAAAAAAAAAAAAAAACYAgAAZHJzL2Rv&#10;d25yZXYueG1sUEsFBgAAAAAEAAQA9QAAAIgDAAAAAA==&#10;" fillcolor="white [3201]" strokecolor="#f79646 [3209]" strokeweight="2pt">
                  <v:textbox>
                    <w:txbxContent>
                      <w:p w14:paraId="16558103" w14:textId="7DA44E19" w:rsidR="00B80D45" w:rsidRDefault="00B80D45" w:rsidP="00202C1F">
                        <w:pPr>
                          <w:jc w:val="center"/>
                        </w:pPr>
                        <w:r>
                          <w:t>Fixed or variable length of window for delayed moving average method</w:t>
                        </w:r>
                      </w:p>
                    </w:txbxContent>
                  </v:textbox>
                </v:rect>
                <v:rect id="Rectangle 76" o:spid="_x0000_s1064" style="position:absolute;left:4953;top:15657;width:49149;height:3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5fmsMA&#10;AADbAAAADwAAAGRycy9kb3ducmV2LnhtbESPS4vCQBCE78L+h6GFvelED1GyTkSEBXMI4iN4bTKd&#10;B5vpCZlRs//eERb2WFTVV9RmO5pOPGhwrWUFi3kEgri0uuVawfXyPVuDcB5ZY2eZFPySg236Mdlg&#10;ou2TT/Q4+1oECLsEFTTe94mUrmzIoJvbnjh4lR0M+iCHWuoBnwFuOrmMolgabDksNNjTvqHy53w3&#10;CvI4z5eYFbciK/aZWy300Vdaqc/puPsC4Wn0/+G/9kErWMXw/hJ+gE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5fmsMAAADbAAAADwAAAAAAAAAAAAAAAACYAgAAZHJzL2Rv&#10;d25yZXYueG1sUEsFBgAAAAAEAAQA9QAAAIgDAAAAAA==&#10;" fillcolor="white [3201]" strokecolor="#f79646 [3209]" strokeweight="2pt">
                  <v:textbox>
                    <w:txbxContent>
                      <w:p w14:paraId="4A7F6843" w14:textId="5E4C84DF" w:rsidR="00B80D45" w:rsidRDefault="00B80D45" w:rsidP="00F439A3">
                        <w:pPr>
                          <w:jc w:val="center"/>
                        </w:pPr>
                        <w:r>
                          <w:t>Calculate forward and backward moving average of time series, respectively</w:t>
                        </w:r>
                      </w:p>
                    </w:txbxContent>
                  </v:textbox>
                </v:rect>
                <v:rect id="Rectangle 78" o:spid="_x0000_s1065" style="position:absolute;top:29390;width:57848;height:11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uc70A&#10;AADbAAAADwAAAGRycy9kb3ducmV2LnhtbERPuwrCMBTdBf8hXMFNUx1UqlFEEOxQxEdxvTTXttjc&#10;lCZq/XszCI6H815tOlOLF7WusqxgMo5AEOdWV1wouF72owUI55E11pZJwYccbNb93gpjbd98otfZ&#10;FyKEsItRQel9E0vp8pIMurFtiAN3t61BH2BbSN3iO4SbWk6jaCYNVhwaSmxoV1L+OD+NgnSWplNM&#10;sluWZLvEzSf66O9aqeGg2y5BeOr8X/xzH7SCeRgbvoQfIN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L1uc70AAADbAAAADwAAAAAAAAAAAAAAAACYAgAAZHJzL2Rvd25yZXYu&#10;eG1sUEsFBgAAAAAEAAQA9QAAAIIDAAAAAA==&#10;" fillcolor="white [3201]" strokecolor="#f79646 [3209]" strokeweight="2pt">
                  <v:textbox>
                    <w:txbxContent>
                      <w:p w14:paraId="7E74ADB9" w14:textId="22DED3E9" w:rsidR="00B80D45" w:rsidRDefault="00B80D45" w:rsidP="00A943A2">
                        <w:r>
                          <w:t xml:space="preserve">Pick the earliest possible threshold day as the </w:t>
                        </w:r>
                        <w:r w:rsidR="002D62C0">
                          <w:t xml:space="preserve">first </w:t>
                        </w:r>
                        <w:r>
                          <w:t>threshold day; obtain the possible day</w:t>
                        </w:r>
                        <w:r w:rsidR="007C10C3">
                          <w:t>s</w:t>
                        </w:r>
                        <w:r>
                          <w:t xml:space="preserve">, which </w:t>
                        </w:r>
                        <w:r w:rsidR="00A943A2">
                          <w:t xml:space="preserve">have minimum absolute </w:t>
                        </w:r>
                        <w:r w:rsidR="00EB6693">
                          <w:t>distance</w:t>
                        </w:r>
                        <w:r w:rsidR="00A943A2">
                          <w:t xml:space="preserve"> to the </w:t>
                        </w:r>
                        <w:r w:rsidR="002D62C0">
                          <w:t xml:space="preserve">first </w:t>
                        </w:r>
                        <w:r>
                          <w:t>threshold day, from the crossover days;</w:t>
                        </w:r>
                        <w:r w:rsidR="007C10C3">
                          <w:t xml:space="preserve"> </w:t>
                        </w:r>
                        <w:r>
                          <w:t xml:space="preserve">choose the </w:t>
                        </w:r>
                        <w:r w:rsidR="002D62C0">
                          <w:t xml:space="preserve">later </w:t>
                        </w:r>
                        <w:r>
                          <w:t xml:space="preserve">day </w:t>
                        </w:r>
                        <w:r w:rsidR="00A943A2">
                          <w:t xml:space="preserve">in </w:t>
                        </w:r>
                        <w:r>
                          <w:t>the</w:t>
                        </w:r>
                        <w:r w:rsidR="00A943A2">
                          <w:t xml:space="preserve"> </w:t>
                        </w:r>
                        <w:r>
                          <w:t xml:space="preserve">possible </w:t>
                        </w:r>
                        <w:r w:rsidR="00A943A2">
                          <w:t>days</w:t>
                        </w:r>
                        <w:r w:rsidR="002D62C0">
                          <w:t xml:space="preserve">, or if there is only one possible day and the day is before the first threshold day, then pick the first threshold day as SOS day, otherwise, pick the day as SOS day; </w:t>
                        </w:r>
                        <w:r>
                          <w:t>if the SOS day is “snow” day, pick the next  “no-snow” day as the SOS day.</w:t>
                        </w:r>
                      </w:p>
                    </w:txbxContent>
                  </v:textbox>
                </v:rect>
                <v:rect id="Rectangle 79" o:spid="_x0000_s1066" style="position:absolute;top:50817;width:57721;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nfKsMA&#10;AADbAAAADwAAAGRycy9kb3ducmV2LnhtbESPQWvCQBSE70L/w/IEb7qxB9ukriItghcLph7a2yP7&#10;3AR334bsJsZ/3y0IPQ4z8w2z3o7OioG60HhWsFxkIIgrrxs2Cs5f+/kriBCRNVrPpOBOAbabp8ka&#10;C+1vfKKhjEYkCIcCFdQxtoWUoarJYVj4ljh5F985jEl2RuoObwnurHzOspV02HBaqLGl95qqa9k7&#10;BR9Hkw/f9hwtX8Zemp++LPNPpWbTcfcGItIY/8OP9kEreMnh70v6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nfKsMAAADbAAAADwAAAAAAAAAAAAAAAACYAgAAZHJzL2Rv&#10;d25yZXYueG1sUEsFBgAAAAAEAAQA9QAAAIgDAAAAAA==&#10;" fillcolor="window" strokecolor="#f79646" strokeweight="2pt">
                  <v:textbox>
                    <w:txbxContent>
                      <w:p w14:paraId="0564CFE1" w14:textId="1927B1DB" w:rsidR="00B80D45" w:rsidRDefault="00B80D45">
                        <w:pPr>
                          <w:pPrChange w:id="35" w:author="jiang" w:date="2012-11-16T10:33:00Z">
                            <w:pPr>
                              <w:jc w:val="center"/>
                            </w:pPr>
                          </w:pPrChange>
                        </w:pPr>
                        <w:r>
                          <w:t xml:space="preserve">Pick the latest possible threshold day as the </w:t>
                        </w:r>
                        <w:r w:rsidR="00647171">
                          <w:t xml:space="preserve">last </w:t>
                        </w:r>
                        <w:r>
                          <w:t>threshold day; obtain the possible day</w:t>
                        </w:r>
                        <w:r w:rsidR="00EB6693">
                          <w:t>s</w:t>
                        </w:r>
                        <w:r>
                          <w:t xml:space="preserve">, which </w:t>
                        </w:r>
                        <w:r w:rsidR="00EB6693">
                          <w:t>have minimum absolute distance</w:t>
                        </w:r>
                        <w:r>
                          <w:t xml:space="preserve"> to the threshold day, from the crossover days; choose </w:t>
                        </w:r>
                        <w:r w:rsidR="00EB6693">
                          <w:t>the earlier</w:t>
                        </w:r>
                        <w:r>
                          <w:t xml:space="preserve"> day </w:t>
                        </w:r>
                        <w:r w:rsidR="00EB6693">
                          <w:t>from the possible days</w:t>
                        </w:r>
                        <w:r w:rsidR="00647171">
                          <w:t xml:space="preserve"> or if there is only one possible day and the day is after the last threshold day, pick the last threshold day as EOS day, otherwise, pick the day as EOS day </w:t>
                        </w:r>
                        <w:r>
                          <w:t>; if the EOS day is “snow” day, pick the next  “no-snow” day as the EOS day.</w:t>
                        </w:r>
                      </w:p>
                    </w:txbxContent>
                  </v:textbox>
                </v:rect>
                <v:rect id="Rectangle 80" o:spid="_x0000_s1067" style="position:absolute;top:42695;width:57721;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kMAA&#10;AADbAAAADwAAAGRycy9kb3ducmV2LnhtbERPu2rDMBTdC/kHcQPdarkdguNECaUh0CWFuh6S7WLd&#10;yKbSlbHkR/++GgodD+e9Py7OiomG0HlW8JzlIIgbrzs2Cuqv81MBIkRkjdYzKfihAMfD6mGPpfYz&#10;f9JURSNSCIcSFbQx9qWUoWnJYch8T5y4ux8cxgQHI/WAcwp3Vr7k+UY67Dg1tNjTW0vNdzU6BaeL&#10;2U5XW0fL92WU5jZW1fZDqcf18roDEWmJ/+I/97tWUKT16Uv6AfL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YGkMAAAADbAAAADwAAAAAAAAAAAAAAAACYAgAAZHJzL2Rvd25y&#10;ZXYueG1sUEsFBgAAAAAEAAQA9QAAAIUDAAAAAA==&#10;" fillcolor="window" strokecolor="#f79646" strokeweight="2pt">
                  <v:textbox>
                    <w:txbxContent>
                      <w:p w14:paraId="75FBF61C" w14:textId="03381D02" w:rsidR="00B80D45" w:rsidRDefault="00B80D45" w:rsidP="00C67FFC">
                        <w:pPr>
                          <w:jc w:val="center"/>
                        </w:pPr>
                        <w:r>
                          <w:t xml:space="preserve">Obtain the crossover days where time series crosses over its backward moving average on the decreasing limb; the possible threshold days where time series crosses over the 20% of maximum line </w:t>
                        </w:r>
                        <w:r w:rsidR="00EB6693">
                          <w:t>on the decreasing limb;</w:t>
                        </w:r>
                        <w:r>
                          <w:t xml:space="preserve"> and the minimum slope day</w:t>
                        </w:r>
                      </w:p>
                    </w:txbxContent>
                  </v:textbox>
                </v:rect>
                <v:rect id="Rectangle 81" o:spid="_x0000_s1068" style="position:absolute;left:127;top:64253;width:57594;height:4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3ycMA&#10;AADbAAAADwAAAGRycy9kb3ducmV2LnhtbESPT4vCMBTE78J+h/CEvWlaDypdY5HCgj2UxT/F66N5&#10;tmWbl9JE7X77jSB4HGbmN8wmHU0n7jS41rKCeB6BIK6sbrlWcD59z9YgnEfW2FkmBX/kIN1+TDaY&#10;aPvgA92PvhYBwi5BBY33fSKlqxoy6Oa2Jw7e1Q4GfZBDLfWAjwA3nVxE0VIabDksNNhT1lD1e7wZ&#10;BcWyKBaYl5cyL7PcrWL9469aqc/puPsC4Wn07/CrvdcK1jE8v4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K3ycMAAADbAAAADwAAAAAAAAAAAAAAAACYAgAAZHJzL2Rv&#10;d25yZXYueG1sUEsFBgAAAAAEAAQA9QAAAIgDAAAAAA==&#10;" fillcolor="white [3201]" strokecolor="#f79646 [3209]" strokeweight="2pt">
                  <v:textbox>
                    <w:txbxContent>
                      <w:p w14:paraId="2EF0A7EE" w14:textId="6561979C" w:rsidR="00B80D45" w:rsidRDefault="00B80D45">
                        <w:pPr>
                          <w:pPrChange w:id="36" w:author="jiang" w:date="2012-11-21T16:36:00Z">
                            <w:pPr>
                              <w:jc w:val="center"/>
                            </w:pPr>
                          </w:pPrChange>
                        </w:pPr>
                        <w:r>
                          <w:t>Calculate other metrics such as increasing and decreasing slope rates, integrated NDVI values.</w:t>
                        </w:r>
                      </w:p>
                    </w:txbxContent>
                  </v:textbox>
                </v:rect>
                <v:shape id="Flowchart: Terminator 82" o:spid="_x0000_s1069" type="#_x0000_t116" style="position:absolute;left:1016;top:70611;width:56832;height:3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ZSsQA&#10;AADbAAAADwAAAGRycy9kb3ducmV2LnhtbESPQWvCQBSE7wX/w/IKvdVNc5CQuoqKlhZyaSqeH9ln&#10;Esy+jdk1if56tyB4HGbmG2a+HE0jeupcbVnBxzQCQVxYXXOpYP+3e09AOI+ssbFMCq7kYLmYvMwx&#10;1XbgX+pzX4oAYZeigsr7NpXSFRUZdFPbEgfvaDuDPsiulLrDIcBNI+MomkmDNYeFClvaVFSc8otR&#10;8CO367i57Pbn09dm3M5uyeGaZUq9vY6rTxCeRv8MP9rfWkESw/+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vGUrEAAAA2wAAAA8AAAAAAAAAAAAAAAAAmAIAAGRycy9k&#10;b3ducmV2LnhtbFBLBQYAAAAABAAEAPUAAACJAwAAAAA=&#10;" fillcolor="white [3201]" strokecolor="#f79646 [3209]" strokeweight="2pt">
                  <v:textbox>
                    <w:txbxContent>
                      <w:p w14:paraId="4EC50C30" w14:textId="77777777" w:rsidR="00B80D45" w:rsidRDefault="00B80D45" w:rsidP="009922E1">
                        <w:pPr>
                          <w:jc w:val="center"/>
                        </w:pPr>
                        <w:r>
                          <w:t>NDVI metrics and smoothed data files</w:t>
                        </w:r>
                      </w:p>
                    </w:txbxContent>
                  </v:textbox>
                </v:shape>
                <v:shape id="Straight Arrow Connector 83" o:spid="_x0000_s1070" type="#_x0000_t32" style="position:absolute;left:28638;top:4567;width:0;height:16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JJsIAAADbAAAADwAAAGRycy9kb3ducmV2LnhtbESPT4vCMBTE78J+h/AW9mbTXamUahQR&#10;il79B+7tbfNsi81LaVLtfnsjCB6HmfkNM18OphE36lxtWcF3FIMgLqyuuVRwPOTjFITzyBoby6Tg&#10;nxwsFx+jOWba3nlHt70vRYCwy1BB5X2bSemKigy6yLbEwbvYzqAPsiul7vAe4KaRP3E8lQZrDgsV&#10;trSuqLjue6NgcvkbNqlfyTQ/23XfJ0lyyn+V+vocVjMQngb/Dr/aW60gncD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BJJsIAAADbAAAADwAAAAAAAAAAAAAA&#10;AAChAgAAZHJzL2Rvd25yZXYueG1sUEsFBgAAAAAEAAQA+QAAAJADAAAAAA==&#10;" strokecolor="#4579b8 [3044]">
                  <v:stroke endarrow="open"/>
                </v:shape>
                <v:shape id="Straight Arrow Connector 84" o:spid="_x0000_s1071" type="#_x0000_t32" style="position:absolute;left:28638;top:9567;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nRUsIAAADbAAAADwAAAGRycy9kb3ducmV2LnhtbESPT4vCMBTE78J+h/AW9qbprlZKNYoI&#10;xb36D/T2bJ5tsXkpTardb78RBI/DzPyGmS97U4s7ta6yrOB7FIEgzq2uuFBw2GfDBITzyBpry6Tg&#10;jxwsFx+DOabaPnhL950vRICwS1FB6X2TSunykgy6kW2Ig3e1rUEfZFtI3eIjwE0tf6JoKg1WHBZK&#10;bGhdUn7bdUbB+HrpN4lfySQ72XXXxXF8zM5KfX32qxkIT71/h1/tX60gmcDzS/gB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nRUsIAAADbAAAADwAAAAAAAAAAAAAA&#10;AAChAgAAZHJzL2Rvd25yZXYueG1sUEsFBgAAAAAEAAQA+QAAAJADAAAAAA==&#10;" strokecolor="#4579b8 [3044]">
                  <v:stroke endarrow="open"/>
                </v:shape>
                <v:shape id="Straight Arrow Connector 85" o:spid="_x0000_s1072" type="#_x0000_t32" style="position:absolute;left:28638;top:14134;width:0;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V0ycMAAADbAAAADwAAAGRycy9kb3ducmV2LnhtbESPS2vDMBCE74H+B7GF3hI5LQ7GtRJC&#10;wLTX5gHtbWutH8RaGUt+9N9XgUCOw8x8w2S72bRipN41lhWsVxEI4sLqhisF51O+TEA4j6yxtUwK&#10;/sjBbvu0yDDVduIvGo++EgHCLkUFtfddKqUrajLoVrYjDl5pe4M+yL6SuscpwE0rX6NoIw02HBZq&#10;7OhQU3E9DkbBW/k7fyR+L5P82x6GIY7jS/6j1MvzvH8H4Wn2j/C9/akVJDHcvoQf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ldMnDAAAA2wAAAA8AAAAAAAAAAAAA&#10;AAAAoQIAAGRycy9kb3ducmV2LnhtbFBLBQYAAAAABAAEAPkAAACRAwAAAAA=&#10;" strokecolor="#4579b8 [3044]">
                  <v:stroke endarrow="open"/>
                </v:shape>
                <v:shape id="Straight Arrow Connector 86" o:spid="_x0000_s1073" type="#_x0000_t32" style="position:absolute;left:28765;top:18844;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fqvsMAAADbAAAADwAAAGRycy9kb3ducmV2LnhtbESPQWuDQBSE74X8h+UFcmvWJChisgki&#10;SHutbaG5vbgvKnHfirsm9t93C4Ueh5n5hjmcZtOLO42us6xgs45AENdWd9wo+Hgvn1MQziNr7C2T&#10;gm9ycDoung6YafvgN7pXvhEBwi5DBa33Qyalq1sy6NZ2IA7e1Y4GfZBjI/WIjwA3vdxGUSINdhwW&#10;WhyoaKm+VZNRsLte5pfU5zItv2wxTXEcf5ZnpVbLOd+D8DT7//Bf+1UrSBP4/RJ+gD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36r7DAAAA2wAAAA8AAAAAAAAAAAAA&#10;AAAAoQIAAGRycy9kb3ducmV2LnhtbFBLBQYAAAAABAAEAPkAAACRAwAAAAA=&#10;" strokecolor="#4579b8 [3044]">
                  <v:stroke endarrow="open"/>
                </v:shape>
                <v:shape id="Straight Arrow Connector 87" o:spid="_x0000_s1074" type="#_x0000_t32" style="position:absolute;left:28638;top:27592;width:0;height:17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tPJcIAAADbAAAADwAAAGRycy9kb3ducmV2LnhtbESPT4vCMBTE78J+h/AW9qbprlRLNYoI&#10;xb36D/T2bJ5tsXkpTardb78RBI/DzPyGmS97U4s7ta6yrOB7FIEgzq2uuFBw2GfDBITzyBpry6Tg&#10;jxwsFx+DOabaPnhL950vRICwS1FB6X2TSunykgy6kW2Ig3e1rUEfZFtI3eIjwE0tf6JoIg1WHBZK&#10;bGhdUn7bdUbB+HrpN4lfySQ72XXXxXF8zM5KfX32qxkIT71/h1/tX60gmcLzS/gB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btPJcIAAADbAAAADwAAAAAAAAAAAAAA&#10;AAChAgAAZHJzL2Rvd25yZXYueG1sUEsFBgAAAAAEAAQA+QAAAJADAAAAAA==&#10;" strokecolor="#4579b8 [3044]">
                  <v:stroke endarrow="open"/>
                </v:shape>
                <v:shape id="Straight Arrow Connector 88" o:spid="_x0000_s1075" type="#_x0000_t32" style="position:absolute;left:28956;top:41107;width:0;height:15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TbV78AAADbAAAADwAAAGRycy9kb3ducmV2LnhtbERPy4rCMBTdD/gP4Q6403SUSumYighF&#10;t75Ad9fm9sE0N6VJtf79ZDEwy8N5rzejacWTetdYVvA1j0AQF1Y3XCm4nPNZAsJ5ZI2tZVLwJgeb&#10;bPKxxlTbFx/pefKVCCHsUlRQe9+lUrqiJoNubjviwJW2N+gD7Cupe3yFcNPKRRStpMGGQ0ONHe1q&#10;Kn5Og1GwLB/jPvFbmeQ3uxuGOI6v+V2p6ee4/QbhafT/4j/3QStIwtjwJfwAmf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CTbV78AAADbAAAADwAAAAAAAAAAAAAAAACh&#10;AgAAZHJzL2Rvd25yZXYueG1sUEsFBgAAAAAEAAQA+QAAAI0DAAAAAA==&#10;" strokecolor="#4579b8 [3044]">
                  <v:stroke endarrow="open"/>
                </v:shape>
                <v:shape id="Straight Arrow Connector 89" o:spid="_x0000_s1076" type="#_x0000_t32" style="position:absolute;left:28765;top:49045;width:0;height:1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Straight Arrow Connector 90" o:spid="_x0000_s1077" type="#_x0000_t32" style="position:absolute;left:28956;top:62290;width:63;height:19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V2gsMAAADbAAAADwAAAGRycy9kb3ducmV2LnhtbERPTWvCQBC9F/oflil4q5sWW2p0FWkR&#10;LEIlVhBvY3aahGZnw+5q0n/fORR6fLzv+XJwrbpSiI1nAw/jDBRx6W3DlYHD5/r+BVRMyBZbz2Tg&#10;hyIsF7c3c8yt77mg6z5VSkI45migTqnLtY5lTQ7j2HfEwn354DAJDJW2AXsJd61+zLJn7bBhaaix&#10;o9eayu/9xUnJ26R42h635wkVq11/fj99pHAyZnQ3rGagEg3pX/zn3lgDU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1doLDAAAA2wAAAA8AAAAAAAAAAAAA&#10;AAAAoQIAAGRycy9kb3ducmV2LnhtbFBLBQYAAAAABAAEAPkAAACRAwAAAAA=&#10;" strokecolor="#4579b8 [3044]">
                  <v:stroke endarrow="open"/>
                </v:shape>
              </v:group>
            </w:pict>
          </mc:Fallback>
        </mc:AlternateContent>
      </w:r>
    </w:p>
    <w:p w14:paraId="40BF0DAD" w14:textId="77777777" w:rsidR="007B6DCA" w:rsidRPr="00362708" w:rsidRDefault="007B6DCA">
      <w:pPr>
        <w:pStyle w:val="Standard"/>
        <w:autoSpaceDE w:val="0"/>
        <w:jc w:val="both"/>
        <w:rPr>
          <w:lang w:val="en-US"/>
        </w:rPr>
      </w:pPr>
    </w:p>
    <w:p w14:paraId="7C7C6D8D" w14:textId="77777777" w:rsidR="007B6DCA" w:rsidRPr="00362708" w:rsidRDefault="007B6DCA">
      <w:pPr>
        <w:pStyle w:val="Standard"/>
        <w:autoSpaceDE w:val="0"/>
        <w:jc w:val="both"/>
        <w:rPr>
          <w:lang w:val="en-US"/>
        </w:rPr>
      </w:pPr>
    </w:p>
    <w:p w14:paraId="4C83B3E8" w14:textId="77777777" w:rsidR="004F068D" w:rsidRPr="00362708" w:rsidRDefault="004F068D" w:rsidP="00F439A3">
      <w:pPr>
        <w:pStyle w:val="Standard"/>
        <w:autoSpaceDE w:val="0"/>
        <w:jc w:val="both"/>
        <w:rPr>
          <w:lang w:val="en-US"/>
        </w:rPr>
      </w:pPr>
    </w:p>
    <w:p w14:paraId="7399A485" w14:textId="77777777" w:rsidR="00F439A3" w:rsidRPr="00362708" w:rsidRDefault="00F439A3" w:rsidP="00F439A3">
      <w:pPr>
        <w:pStyle w:val="Standard"/>
        <w:autoSpaceDE w:val="0"/>
        <w:jc w:val="both"/>
        <w:rPr>
          <w:lang w:val="en-US"/>
        </w:rPr>
      </w:pPr>
    </w:p>
    <w:p w14:paraId="684968F7" w14:textId="77777777" w:rsidR="00F439A3" w:rsidRPr="00362708" w:rsidRDefault="00F439A3" w:rsidP="00F439A3">
      <w:pPr>
        <w:pStyle w:val="Standard"/>
        <w:autoSpaceDE w:val="0"/>
        <w:jc w:val="both"/>
        <w:rPr>
          <w:lang w:val="en-US"/>
        </w:rPr>
      </w:pPr>
    </w:p>
    <w:p w14:paraId="634CC63D" w14:textId="77777777" w:rsidR="00F439A3" w:rsidRPr="00362708" w:rsidRDefault="00F439A3" w:rsidP="00F439A3">
      <w:pPr>
        <w:pStyle w:val="Standard"/>
        <w:autoSpaceDE w:val="0"/>
        <w:jc w:val="both"/>
        <w:rPr>
          <w:lang w:val="en-US"/>
        </w:rPr>
      </w:pPr>
    </w:p>
    <w:p w14:paraId="135DEB54" w14:textId="77777777" w:rsidR="00F439A3" w:rsidRPr="00362708" w:rsidRDefault="00F439A3" w:rsidP="00F439A3">
      <w:pPr>
        <w:pStyle w:val="Standard"/>
        <w:autoSpaceDE w:val="0"/>
        <w:jc w:val="both"/>
        <w:rPr>
          <w:lang w:val="en-US"/>
        </w:rPr>
      </w:pPr>
    </w:p>
    <w:p w14:paraId="1519AED7" w14:textId="77777777" w:rsidR="00F439A3" w:rsidRPr="00362708" w:rsidRDefault="00F439A3" w:rsidP="00F439A3">
      <w:pPr>
        <w:pStyle w:val="Standard"/>
        <w:autoSpaceDE w:val="0"/>
        <w:jc w:val="both"/>
        <w:rPr>
          <w:lang w:val="en-US"/>
        </w:rPr>
      </w:pPr>
    </w:p>
    <w:p w14:paraId="15551FDC" w14:textId="77777777" w:rsidR="00F439A3" w:rsidRPr="00362708" w:rsidRDefault="00F439A3" w:rsidP="00F439A3">
      <w:pPr>
        <w:pStyle w:val="Standard"/>
        <w:autoSpaceDE w:val="0"/>
        <w:jc w:val="both"/>
        <w:rPr>
          <w:lang w:val="en-US"/>
        </w:rPr>
      </w:pPr>
    </w:p>
    <w:p w14:paraId="7DB405C6" w14:textId="77777777" w:rsidR="004F068D" w:rsidRPr="00362708" w:rsidRDefault="004F068D">
      <w:pPr>
        <w:pStyle w:val="Standard"/>
        <w:autoSpaceDE w:val="0"/>
        <w:jc w:val="both"/>
        <w:rPr>
          <w:lang w:val="en-US"/>
        </w:rPr>
      </w:pPr>
    </w:p>
    <w:p w14:paraId="7E4E6860" w14:textId="77777777" w:rsidR="004F068D" w:rsidRPr="00362708" w:rsidRDefault="004F068D">
      <w:pPr>
        <w:pStyle w:val="Standard"/>
        <w:autoSpaceDE w:val="0"/>
        <w:jc w:val="both"/>
        <w:rPr>
          <w:lang w:val="en-US"/>
        </w:rPr>
      </w:pPr>
    </w:p>
    <w:p w14:paraId="21071700" w14:textId="0242E668" w:rsidR="004F068D" w:rsidRPr="00362708" w:rsidRDefault="00D20905">
      <w:pPr>
        <w:pStyle w:val="Standard"/>
        <w:autoSpaceDE w:val="0"/>
        <w:jc w:val="both"/>
        <w:rPr>
          <w:lang w:val="en-US"/>
        </w:rPr>
      </w:pPr>
      <w:r w:rsidRPr="00362708">
        <w:rPr>
          <w:noProof/>
          <w:lang w:val="en-US" w:eastAsia="zh-CN" w:bidi="ar-SA"/>
        </w:rPr>
        <mc:AlternateContent>
          <mc:Choice Requires="wps">
            <w:drawing>
              <wp:anchor distT="0" distB="0" distL="114300" distR="114300" simplePos="0" relativeHeight="251628032" behindDoc="0" locked="0" layoutInCell="1" allowOverlap="1" wp14:anchorId="41660FB3" wp14:editId="765EA600">
                <wp:simplePos x="0" y="0"/>
                <wp:positionH relativeFrom="column">
                  <wp:posOffset>327660</wp:posOffset>
                </wp:positionH>
                <wp:positionV relativeFrom="paragraph">
                  <wp:posOffset>11430</wp:posOffset>
                </wp:positionV>
                <wp:extent cx="5772150" cy="749300"/>
                <wp:effectExtent l="0" t="0" r="19050" b="12700"/>
                <wp:wrapNone/>
                <wp:docPr id="77" name="Rectangle 77"/>
                <wp:cNvGraphicFramePr/>
                <a:graphic xmlns:a="http://schemas.openxmlformats.org/drawingml/2006/main">
                  <a:graphicData uri="http://schemas.microsoft.com/office/word/2010/wordprocessingShape">
                    <wps:wsp>
                      <wps:cNvSpPr/>
                      <wps:spPr>
                        <a:xfrm>
                          <a:off x="0" y="0"/>
                          <a:ext cx="5772150" cy="749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4643F5" w14:textId="766A68DC" w:rsidR="00B80D45" w:rsidRDefault="00B80D45" w:rsidP="00F439A3">
                            <w:pPr>
                              <w:jc w:val="center"/>
                            </w:pPr>
                            <w:r>
                              <w:t>Obtain the crossover days where time series crosses over its forward moving average on the increasing limb of the curv</w:t>
                            </w:r>
                            <w:r w:rsidR="00D20905">
                              <w:t>e</w:t>
                            </w:r>
                            <w:r>
                              <w:t xml:space="preserve">; the possible threshold days where the time series crosses over 20% of maximum line </w:t>
                            </w:r>
                            <w:r w:rsidR="00D20905">
                              <w:t xml:space="preserve">on the </w:t>
                            </w:r>
                            <w:r>
                              <w:t>increasing limb</w:t>
                            </w:r>
                            <w:r w:rsidR="00EB6693">
                              <w:t>;</w:t>
                            </w:r>
                            <w:r>
                              <w:t xml:space="preserve"> and the maximum slope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78" style="position:absolute;left:0;text-align:left;margin-left:25.8pt;margin-top:.9pt;width:454.5pt;height:5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" fillcolor="white [3201]" strokecolor="#f79646 [3209]" strokeweight="2pt">
                <v:textbox>
                  <w:txbxContent>
                    <w:p w14:paraId="314643F5" w14:textId="766A68DC" w:rsidR="00B80D45" w:rsidRDefault="00B80D45" w:rsidP="00F439A3">
                      <w:pPr>
                        <w:jc w:val="center"/>
                      </w:pPr>
                      <w:r>
                        <w:t>Obtain the crossover days where time series crosses over its forward moving average on the increasing limb of the curv</w:t>
                      </w:r>
                      <w:r w:rsidR="00D20905">
                        <w:t>e</w:t>
                      </w:r>
                      <w:r>
                        <w:t xml:space="preserve">; the possible threshold days where the time series crosses over 20% of maximum line </w:t>
                      </w:r>
                      <w:r w:rsidR="00D20905">
                        <w:t xml:space="preserve">on the </w:t>
                      </w:r>
                      <w:r>
                        <w:t>increasing limb</w:t>
                      </w:r>
                      <w:r w:rsidR="00EB6693">
                        <w:t>;</w:t>
                      </w:r>
                      <w:r>
                        <w:t xml:space="preserve"> and the maximum slope day</w:t>
                      </w:r>
                    </w:p>
                  </w:txbxContent>
                </v:textbox>
              </v:rect>
            </w:pict>
          </mc:Fallback>
        </mc:AlternateContent>
      </w:r>
    </w:p>
    <w:p w14:paraId="280A12AC" w14:textId="125C840F" w:rsidR="004F068D" w:rsidRPr="00362708" w:rsidRDefault="004F068D">
      <w:pPr>
        <w:pStyle w:val="Standard"/>
        <w:autoSpaceDE w:val="0"/>
        <w:jc w:val="both"/>
        <w:rPr>
          <w:lang w:val="en-US"/>
        </w:rPr>
      </w:pPr>
    </w:p>
    <w:p w14:paraId="257B28C0" w14:textId="6C7D8B0B" w:rsidR="004F068D" w:rsidRPr="00362708" w:rsidRDefault="004F068D">
      <w:pPr>
        <w:pStyle w:val="Standard"/>
        <w:autoSpaceDE w:val="0"/>
        <w:jc w:val="both"/>
        <w:rPr>
          <w:lang w:val="en-US"/>
        </w:rPr>
      </w:pPr>
    </w:p>
    <w:p w14:paraId="00D7268B" w14:textId="77777777" w:rsidR="004F068D" w:rsidRPr="00362708" w:rsidRDefault="004F068D">
      <w:pPr>
        <w:pStyle w:val="Standard"/>
        <w:autoSpaceDE w:val="0"/>
        <w:jc w:val="both"/>
        <w:rPr>
          <w:lang w:val="en-US"/>
        </w:rPr>
      </w:pPr>
    </w:p>
    <w:p w14:paraId="58EE5F56" w14:textId="77777777" w:rsidR="004F068D" w:rsidRPr="00362708" w:rsidRDefault="004F068D">
      <w:pPr>
        <w:pStyle w:val="Standard"/>
        <w:autoSpaceDE w:val="0"/>
        <w:jc w:val="both"/>
        <w:rPr>
          <w:lang w:val="en-US"/>
        </w:rPr>
      </w:pPr>
    </w:p>
    <w:p w14:paraId="4BCC52F7" w14:textId="77777777" w:rsidR="004F068D" w:rsidRPr="00362708" w:rsidRDefault="004F068D">
      <w:pPr>
        <w:pStyle w:val="Standard"/>
        <w:autoSpaceDE w:val="0"/>
        <w:jc w:val="both"/>
        <w:rPr>
          <w:lang w:val="en-US"/>
        </w:rPr>
      </w:pPr>
    </w:p>
    <w:p w14:paraId="7897A22C" w14:textId="77777777" w:rsidR="004F068D" w:rsidRPr="00362708" w:rsidRDefault="004F068D">
      <w:pPr>
        <w:pStyle w:val="Standard"/>
        <w:autoSpaceDE w:val="0"/>
        <w:jc w:val="both"/>
        <w:rPr>
          <w:lang w:val="en-US"/>
        </w:rPr>
      </w:pPr>
    </w:p>
    <w:p w14:paraId="6C356705" w14:textId="77777777" w:rsidR="004F068D" w:rsidRPr="00362708" w:rsidRDefault="004F068D">
      <w:pPr>
        <w:pStyle w:val="Standard"/>
        <w:autoSpaceDE w:val="0"/>
        <w:jc w:val="both"/>
        <w:rPr>
          <w:lang w:val="en-US"/>
        </w:rPr>
      </w:pPr>
    </w:p>
    <w:p w14:paraId="57BE2087" w14:textId="77777777" w:rsidR="00C67FFC" w:rsidRPr="00362708" w:rsidRDefault="00C67FFC">
      <w:pPr>
        <w:pStyle w:val="Standard"/>
        <w:autoSpaceDE w:val="0"/>
        <w:jc w:val="both"/>
        <w:rPr>
          <w:lang w:val="en-US"/>
        </w:rPr>
      </w:pPr>
    </w:p>
    <w:p w14:paraId="33F2C2AB" w14:textId="77777777" w:rsidR="00C67FFC" w:rsidRPr="00362708" w:rsidRDefault="00C67FFC">
      <w:pPr>
        <w:pStyle w:val="Standard"/>
        <w:autoSpaceDE w:val="0"/>
        <w:jc w:val="both"/>
        <w:rPr>
          <w:lang w:val="en-US"/>
        </w:rPr>
      </w:pPr>
    </w:p>
    <w:p w14:paraId="0322FBFB" w14:textId="77777777" w:rsidR="00C67FFC" w:rsidRPr="00362708" w:rsidRDefault="00C67FFC">
      <w:pPr>
        <w:pStyle w:val="Standard"/>
        <w:autoSpaceDE w:val="0"/>
        <w:jc w:val="both"/>
        <w:rPr>
          <w:lang w:val="en-US"/>
        </w:rPr>
      </w:pPr>
    </w:p>
    <w:p w14:paraId="70298833" w14:textId="77777777" w:rsidR="00C67FFC" w:rsidRPr="00362708" w:rsidRDefault="00C67FFC">
      <w:pPr>
        <w:pStyle w:val="Standard"/>
        <w:autoSpaceDE w:val="0"/>
        <w:jc w:val="both"/>
        <w:rPr>
          <w:lang w:val="en-US"/>
        </w:rPr>
      </w:pPr>
    </w:p>
    <w:p w14:paraId="045AF954" w14:textId="77777777" w:rsidR="00C67FFC" w:rsidRPr="00362708" w:rsidRDefault="00C67FFC">
      <w:pPr>
        <w:pStyle w:val="Standard"/>
        <w:autoSpaceDE w:val="0"/>
        <w:jc w:val="both"/>
        <w:rPr>
          <w:lang w:val="en-US"/>
        </w:rPr>
      </w:pPr>
    </w:p>
    <w:p w14:paraId="311BCC2E" w14:textId="77777777" w:rsidR="00C67FFC" w:rsidRPr="00362708" w:rsidRDefault="00C67FFC">
      <w:pPr>
        <w:pStyle w:val="Standard"/>
        <w:autoSpaceDE w:val="0"/>
        <w:jc w:val="both"/>
        <w:rPr>
          <w:lang w:val="en-US"/>
        </w:rPr>
      </w:pPr>
    </w:p>
    <w:p w14:paraId="1274D130" w14:textId="77777777" w:rsidR="00C67FFC" w:rsidRPr="00362708" w:rsidRDefault="00C67FFC">
      <w:pPr>
        <w:pStyle w:val="Standard"/>
        <w:autoSpaceDE w:val="0"/>
        <w:jc w:val="both"/>
        <w:rPr>
          <w:lang w:val="en-US"/>
        </w:rPr>
      </w:pPr>
    </w:p>
    <w:p w14:paraId="2689D510" w14:textId="77777777" w:rsidR="009922E1" w:rsidRPr="00362708" w:rsidRDefault="009922E1">
      <w:pPr>
        <w:pStyle w:val="Standard"/>
        <w:autoSpaceDE w:val="0"/>
        <w:jc w:val="both"/>
        <w:rPr>
          <w:lang w:val="en-US"/>
        </w:rPr>
      </w:pPr>
    </w:p>
    <w:p w14:paraId="10BF8A40" w14:textId="77777777" w:rsidR="009922E1" w:rsidRPr="00362708" w:rsidRDefault="009922E1">
      <w:pPr>
        <w:pStyle w:val="Standard"/>
        <w:autoSpaceDE w:val="0"/>
        <w:jc w:val="both"/>
        <w:rPr>
          <w:lang w:val="en-US"/>
        </w:rPr>
      </w:pPr>
    </w:p>
    <w:p w14:paraId="1F277F03" w14:textId="77777777" w:rsidR="009922E1" w:rsidRPr="00362708" w:rsidRDefault="009922E1">
      <w:pPr>
        <w:pStyle w:val="Standard"/>
        <w:autoSpaceDE w:val="0"/>
        <w:jc w:val="both"/>
        <w:rPr>
          <w:lang w:val="en-US"/>
        </w:rPr>
      </w:pPr>
    </w:p>
    <w:p w14:paraId="49404DB0" w14:textId="77777777" w:rsidR="009922E1" w:rsidRPr="00362708" w:rsidRDefault="009922E1">
      <w:pPr>
        <w:pStyle w:val="Standard"/>
        <w:autoSpaceDE w:val="0"/>
        <w:jc w:val="both"/>
        <w:rPr>
          <w:lang w:val="en-US"/>
        </w:rPr>
      </w:pPr>
    </w:p>
    <w:p w14:paraId="42F12A3C" w14:textId="77777777" w:rsidR="009922E1" w:rsidRPr="00362708" w:rsidRDefault="009922E1">
      <w:pPr>
        <w:pStyle w:val="Standard"/>
        <w:autoSpaceDE w:val="0"/>
        <w:jc w:val="both"/>
        <w:rPr>
          <w:lang w:val="en-US"/>
        </w:rPr>
      </w:pPr>
    </w:p>
    <w:p w14:paraId="38EE1CB5" w14:textId="77777777" w:rsidR="009922E1" w:rsidRPr="00362708" w:rsidRDefault="009922E1">
      <w:pPr>
        <w:pStyle w:val="Standard"/>
        <w:autoSpaceDE w:val="0"/>
        <w:jc w:val="both"/>
        <w:rPr>
          <w:lang w:val="en-US"/>
        </w:rPr>
      </w:pPr>
    </w:p>
    <w:p w14:paraId="21D02E96" w14:textId="77777777" w:rsidR="009922E1" w:rsidRPr="00362708" w:rsidRDefault="009922E1">
      <w:pPr>
        <w:pStyle w:val="Standard"/>
        <w:autoSpaceDE w:val="0"/>
        <w:jc w:val="both"/>
        <w:rPr>
          <w:lang w:val="en-US"/>
        </w:rPr>
      </w:pPr>
    </w:p>
    <w:p w14:paraId="4A97FA5F" w14:textId="77777777" w:rsidR="009922E1" w:rsidRPr="00362708" w:rsidRDefault="009922E1">
      <w:pPr>
        <w:pStyle w:val="Standard"/>
        <w:autoSpaceDE w:val="0"/>
        <w:jc w:val="both"/>
        <w:rPr>
          <w:lang w:val="en-US"/>
        </w:rPr>
      </w:pPr>
    </w:p>
    <w:p w14:paraId="436CEC19" w14:textId="77777777" w:rsidR="009922E1" w:rsidRPr="00362708" w:rsidRDefault="009922E1">
      <w:pPr>
        <w:pStyle w:val="Standard"/>
        <w:autoSpaceDE w:val="0"/>
        <w:jc w:val="both"/>
        <w:rPr>
          <w:lang w:val="en-US"/>
        </w:rPr>
      </w:pPr>
    </w:p>
    <w:p w14:paraId="44AA4FE7" w14:textId="77777777" w:rsidR="009922E1" w:rsidRPr="00362708" w:rsidRDefault="009922E1">
      <w:pPr>
        <w:pStyle w:val="Standard"/>
        <w:autoSpaceDE w:val="0"/>
        <w:jc w:val="both"/>
        <w:rPr>
          <w:lang w:val="en-US"/>
        </w:rPr>
      </w:pPr>
    </w:p>
    <w:p w14:paraId="54C81C12" w14:textId="77777777" w:rsidR="009922E1" w:rsidRPr="00362708" w:rsidRDefault="009922E1">
      <w:pPr>
        <w:pStyle w:val="Standard"/>
        <w:autoSpaceDE w:val="0"/>
        <w:jc w:val="both"/>
        <w:rPr>
          <w:lang w:val="en-US"/>
        </w:rPr>
      </w:pPr>
    </w:p>
    <w:p w14:paraId="1BE9BF80" w14:textId="77777777" w:rsidR="009922E1" w:rsidRPr="00362708" w:rsidRDefault="009922E1">
      <w:pPr>
        <w:pStyle w:val="Standard"/>
        <w:autoSpaceDE w:val="0"/>
        <w:jc w:val="both"/>
        <w:rPr>
          <w:lang w:val="en-US"/>
        </w:rPr>
      </w:pPr>
    </w:p>
    <w:p w14:paraId="7164469F" w14:textId="17773A8A" w:rsidR="009922E1" w:rsidRPr="00362708" w:rsidRDefault="009922E1">
      <w:pPr>
        <w:pStyle w:val="Standard"/>
        <w:autoSpaceDE w:val="0"/>
        <w:jc w:val="both"/>
        <w:rPr>
          <w:lang w:val="en-US"/>
        </w:rPr>
      </w:pPr>
    </w:p>
    <w:p w14:paraId="2EF639A6" w14:textId="540D770E" w:rsidR="009922E1" w:rsidRPr="00362708" w:rsidRDefault="00647171">
      <w:pPr>
        <w:pStyle w:val="Standard"/>
        <w:autoSpaceDE w:val="0"/>
        <w:jc w:val="both"/>
        <w:rPr>
          <w:lang w:val="en-US"/>
        </w:rPr>
      </w:pPr>
      <w:ins w:id="174" w:author="jiang" w:date="2012-11-21T16:32:00Z">
        <w:r>
          <w:rPr>
            <w:noProof/>
            <w:lang w:val="en-US" w:eastAsia="zh-CN" w:bidi="ar-SA"/>
          </w:rPr>
          <mc:AlternateContent>
            <mc:Choice Requires="wps">
              <w:drawing>
                <wp:anchor distT="0" distB="0" distL="114300" distR="114300" simplePos="0" relativeHeight="251716096" behindDoc="0" locked="0" layoutInCell="1" allowOverlap="1" wp14:anchorId="550C6217" wp14:editId="28133F85">
                  <wp:simplePos x="0" y="0"/>
                  <wp:positionH relativeFrom="column">
                    <wp:posOffset>3204210</wp:posOffset>
                  </wp:positionH>
                  <wp:positionV relativeFrom="paragraph">
                    <wp:posOffset>80645</wp:posOffset>
                  </wp:positionV>
                  <wp:extent cx="6350" cy="201295"/>
                  <wp:effectExtent l="76200" t="0" r="69850" b="65405"/>
                  <wp:wrapNone/>
                  <wp:docPr id="52" name="Straight Arrow Connector 52"/>
                  <wp:cNvGraphicFramePr/>
                  <a:graphic xmlns:a="http://schemas.openxmlformats.org/drawingml/2006/main">
                    <a:graphicData uri="http://schemas.microsoft.com/office/word/2010/wordprocessingShape">
                      <wps:wsp>
                        <wps:cNvCnPr/>
                        <wps:spPr>
                          <a:xfrm flipH="1">
                            <a:off x="0" y="0"/>
                            <a:ext cx="6350" cy="20129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 id="Straight Arrow Connector 52" o:spid="_x0000_s1026" type="#_x0000_t32" style="position:absolute;margin-left:252.3pt;margin-top:6.35pt;width:.5pt;height:15.85pt;flip:x;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" strokecolor="#4a7ebb">
                  <v:stroke endarrow="open"/>
                </v:shape>
              </w:pict>
            </mc:Fallback>
          </mc:AlternateContent>
        </w:r>
      </w:ins>
    </w:p>
    <w:p w14:paraId="370E60C2" w14:textId="77777777" w:rsidR="009922E1" w:rsidRPr="00362708" w:rsidRDefault="009922E1">
      <w:pPr>
        <w:pStyle w:val="Standard"/>
        <w:autoSpaceDE w:val="0"/>
        <w:jc w:val="both"/>
        <w:rPr>
          <w:lang w:val="en-US"/>
        </w:rPr>
      </w:pPr>
    </w:p>
    <w:p w14:paraId="3DA2C8F2" w14:textId="77777777" w:rsidR="009922E1" w:rsidRPr="00362708" w:rsidRDefault="009922E1">
      <w:pPr>
        <w:pStyle w:val="Standard"/>
        <w:autoSpaceDE w:val="0"/>
        <w:jc w:val="both"/>
        <w:rPr>
          <w:lang w:val="en-US"/>
        </w:rPr>
      </w:pPr>
    </w:p>
    <w:p w14:paraId="2903B6EB" w14:textId="77777777" w:rsidR="009922E1" w:rsidRPr="00362708" w:rsidRDefault="009922E1">
      <w:pPr>
        <w:pStyle w:val="Standard"/>
        <w:autoSpaceDE w:val="0"/>
        <w:jc w:val="both"/>
        <w:rPr>
          <w:lang w:val="en-US"/>
        </w:rPr>
      </w:pPr>
    </w:p>
    <w:p w14:paraId="5853680E" w14:textId="52819587" w:rsidR="009922E1" w:rsidRPr="00025B43" w:rsidRDefault="001019CF" w:rsidP="00EB6693">
      <w:pPr>
        <w:pStyle w:val="Caption"/>
        <w:jc w:val="center"/>
      </w:pPr>
      <w:r w:rsidRPr="00025B43">
        <w:rPr>
          <w:i w:val="0"/>
        </w:rPr>
        <w:t>Figure 2.</w:t>
      </w:r>
      <w:r w:rsidRPr="00025B43">
        <w:rPr>
          <w:i w:val="0"/>
        </w:rPr>
        <w:fldChar w:fldCharType="begin"/>
      </w:r>
      <w:r w:rsidRPr="00025B43">
        <w:rPr>
          <w:i w:val="0"/>
        </w:rPr>
        <w:instrText xml:space="preserve"> SEQ Figure \* ARABIC </w:instrText>
      </w:r>
      <w:r w:rsidRPr="00025B43">
        <w:rPr>
          <w:i w:val="0"/>
        </w:rPr>
        <w:fldChar w:fldCharType="separate"/>
      </w:r>
      <w:r w:rsidR="006F33E7">
        <w:rPr>
          <w:i w:val="0"/>
          <w:noProof/>
        </w:rPr>
        <w:t>8</w:t>
      </w:r>
      <w:r w:rsidRPr="00025B43">
        <w:rPr>
          <w:i w:val="0"/>
        </w:rPr>
        <w:fldChar w:fldCharType="end"/>
      </w:r>
      <w:r w:rsidR="0028360C">
        <w:rPr>
          <w:i w:val="0"/>
        </w:rPr>
        <w:t>.</w:t>
      </w:r>
      <w:r w:rsidRPr="00025B43">
        <w:rPr>
          <w:i w:val="0"/>
        </w:rPr>
        <w:t xml:space="preserve"> Flowchart of calculation of NDVI metrics</w:t>
      </w:r>
    </w:p>
    <w:p w14:paraId="5662C948" w14:textId="03AAB7CE" w:rsidR="004E4740" w:rsidRDefault="001019CF">
      <w:pPr>
        <w:pStyle w:val="Standard"/>
        <w:autoSpaceDE w:val="0"/>
        <w:jc w:val="both"/>
        <w:rPr>
          <w:ins w:id="175" w:author="Miller, Amy" w:date="2012-10-23T16:03:00Z"/>
          <w:lang w:val="en-US"/>
        </w:rPr>
      </w:pPr>
      <w:r>
        <w:rPr>
          <w:lang w:val="en-US"/>
        </w:rPr>
        <w:lastRenderedPageBreak/>
        <w:tab/>
      </w:r>
      <w:r w:rsidR="009922E1" w:rsidRPr="00362708">
        <w:rPr>
          <w:lang w:val="en-US"/>
        </w:rPr>
        <w:t xml:space="preserve">The calculation of NDVI metrics </w:t>
      </w:r>
      <w:r w:rsidR="001072F5">
        <w:rPr>
          <w:lang w:val="en-US"/>
        </w:rPr>
        <w:t xml:space="preserve">algorithm </w:t>
      </w:r>
      <w:r w:rsidR="009922E1" w:rsidRPr="00362708">
        <w:rPr>
          <w:lang w:val="en-US"/>
        </w:rPr>
        <w:t xml:space="preserve">takes </w:t>
      </w:r>
      <w:r w:rsidR="001D7942">
        <w:rPr>
          <w:lang w:val="en-US"/>
        </w:rPr>
        <w:t xml:space="preserve">a </w:t>
      </w:r>
      <w:r w:rsidR="009922E1" w:rsidRPr="00362708">
        <w:rPr>
          <w:lang w:val="en-US"/>
        </w:rPr>
        <w:t>smoothed-</w:t>
      </w:r>
      <w:r w:rsidR="003F4C77" w:rsidRPr="00362708">
        <w:rPr>
          <w:lang w:val="en-US"/>
        </w:rPr>
        <w:t xml:space="preserve">data time series as </w:t>
      </w:r>
      <w:r w:rsidR="001072F5">
        <w:rPr>
          <w:lang w:val="en-US"/>
        </w:rPr>
        <w:t xml:space="preserve">the </w:t>
      </w:r>
      <w:r w:rsidR="003F4C77" w:rsidRPr="00362708">
        <w:rPr>
          <w:lang w:val="en-US"/>
        </w:rPr>
        <w:t>input. In step 1</w:t>
      </w:r>
      <w:r w:rsidR="009922E1" w:rsidRPr="00362708">
        <w:rPr>
          <w:lang w:val="en-US"/>
        </w:rPr>
        <w:t xml:space="preserve">, </w:t>
      </w:r>
      <w:r w:rsidR="003F4C77" w:rsidRPr="00362708">
        <w:rPr>
          <w:lang w:val="en-US"/>
        </w:rPr>
        <w:t xml:space="preserve">it </w:t>
      </w:r>
      <w:r w:rsidR="009922E1" w:rsidRPr="00362708">
        <w:rPr>
          <w:lang w:val="en-US"/>
        </w:rPr>
        <w:t>convert</w:t>
      </w:r>
      <w:r w:rsidR="003F4C77" w:rsidRPr="00362708">
        <w:rPr>
          <w:lang w:val="en-US"/>
        </w:rPr>
        <w:t xml:space="preserve">s the </w:t>
      </w:r>
      <w:r w:rsidR="009922E1" w:rsidRPr="00362708">
        <w:rPr>
          <w:lang w:val="en-US"/>
        </w:rPr>
        <w:t>time series from [0, 200] to [0.0, 1.0].</w:t>
      </w:r>
      <w:r w:rsidR="003F4C77" w:rsidRPr="00362708">
        <w:rPr>
          <w:lang w:val="en-US"/>
        </w:rPr>
        <w:t xml:space="preserve"> In step 2</w:t>
      </w:r>
      <w:r w:rsidR="009922E1" w:rsidRPr="00362708">
        <w:rPr>
          <w:lang w:val="en-US"/>
        </w:rPr>
        <w:t xml:space="preserve">, </w:t>
      </w:r>
      <w:r w:rsidR="00D77B13">
        <w:rPr>
          <w:lang w:val="en-US"/>
        </w:rPr>
        <w:t>it uses a fix</w:t>
      </w:r>
      <w:r w:rsidR="001D7942">
        <w:rPr>
          <w:lang w:val="en-US"/>
        </w:rPr>
        <w:t>ed</w:t>
      </w:r>
      <w:r w:rsidR="00D77B13">
        <w:rPr>
          <w:lang w:val="en-US"/>
        </w:rPr>
        <w:t xml:space="preserve"> or variable window length </w:t>
      </w:r>
      <w:r w:rsidR="00B3075C">
        <w:rPr>
          <w:lang w:val="en-US"/>
        </w:rPr>
        <w:t>and</w:t>
      </w:r>
      <w:r w:rsidR="00162B85">
        <w:rPr>
          <w:lang w:val="en-US"/>
        </w:rPr>
        <w:t xml:space="preserve"> </w:t>
      </w:r>
      <w:r w:rsidR="00D77B13">
        <w:rPr>
          <w:lang w:val="en-US"/>
        </w:rPr>
        <w:t xml:space="preserve">delayed moving average method. Using </w:t>
      </w:r>
      <w:r w:rsidR="00A93F0D">
        <w:rPr>
          <w:lang w:val="en-US"/>
        </w:rPr>
        <w:t xml:space="preserve">a </w:t>
      </w:r>
      <w:r w:rsidR="00D77B13">
        <w:rPr>
          <w:lang w:val="en-US"/>
        </w:rPr>
        <w:t>fix</w:t>
      </w:r>
      <w:r w:rsidR="00A93F0D">
        <w:rPr>
          <w:lang w:val="en-US"/>
        </w:rPr>
        <w:t>ed-</w:t>
      </w:r>
      <w:r w:rsidR="00D77B13">
        <w:rPr>
          <w:lang w:val="en-US"/>
        </w:rPr>
        <w:t xml:space="preserve">length moving window for </w:t>
      </w:r>
      <w:r w:rsidR="00A93F0D">
        <w:rPr>
          <w:lang w:val="en-US"/>
        </w:rPr>
        <w:t xml:space="preserve">the </w:t>
      </w:r>
      <w:r w:rsidR="00D77B13">
        <w:rPr>
          <w:lang w:val="en-US"/>
        </w:rPr>
        <w:t>delay</w:t>
      </w:r>
      <w:r w:rsidR="00A93F0D">
        <w:rPr>
          <w:lang w:val="en-US"/>
        </w:rPr>
        <w:t>ed</w:t>
      </w:r>
      <w:r w:rsidR="00D77B13">
        <w:rPr>
          <w:lang w:val="en-US"/>
        </w:rPr>
        <w:t xml:space="preserve"> moving average </w:t>
      </w:r>
      <w:r w:rsidR="00A93F0D">
        <w:rPr>
          <w:lang w:val="en-US"/>
        </w:rPr>
        <w:t>is beneficial</w:t>
      </w:r>
      <w:r w:rsidR="00D77B13">
        <w:rPr>
          <w:lang w:val="en-US"/>
        </w:rPr>
        <w:t xml:space="preserve"> </w:t>
      </w:r>
      <w:r w:rsidR="00A93F0D">
        <w:rPr>
          <w:lang w:val="en-US"/>
        </w:rPr>
        <w:t>when</w:t>
      </w:r>
      <w:r w:rsidR="00A93F0D" w:rsidRPr="00362708">
        <w:rPr>
          <w:lang w:val="en-US"/>
        </w:rPr>
        <w:t xml:space="preserve"> </w:t>
      </w:r>
      <w:r w:rsidR="00A93F0D">
        <w:rPr>
          <w:lang w:val="en-US"/>
        </w:rPr>
        <w:t xml:space="preserve">comparing </w:t>
      </w:r>
      <w:r w:rsidR="00D77B13">
        <w:rPr>
          <w:lang w:val="en-US"/>
        </w:rPr>
        <w:t>multiple year</w:t>
      </w:r>
      <w:r w:rsidR="00A93F0D">
        <w:rPr>
          <w:lang w:val="en-US"/>
        </w:rPr>
        <w:t>s of</w:t>
      </w:r>
      <w:r w:rsidR="00D77B13">
        <w:rPr>
          <w:lang w:val="en-US"/>
        </w:rPr>
        <w:t xml:space="preserve"> NDVI metrics data. The algorithm uses a fix</w:t>
      </w:r>
      <w:r w:rsidR="00A93F0D">
        <w:rPr>
          <w:lang w:val="en-US"/>
        </w:rPr>
        <w:t>ed</w:t>
      </w:r>
      <w:r w:rsidR="00D77B13">
        <w:rPr>
          <w:lang w:val="en-US"/>
        </w:rPr>
        <w:t xml:space="preserve"> length window as </w:t>
      </w:r>
      <w:r w:rsidR="00A93F0D">
        <w:rPr>
          <w:lang w:val="en-US"/>
        </w:rPr>
        <w:t xml:space="preserve">a </w:t>
      </w:r>
      <w:r w:rsidR="00D77B13">
        <w:rPr>
          <w:lang w:val="en-US"/>
        </w:rPr>
        <w:t>default. The algorithm also provides a method to</w:t>
      </w:r>
      <w:r w:rsidR="003F4C77" w:rsidRPr="00362708">
        <w:rPr>
          <w:lang w:val="en-US"/>
        </w:rPr>
        <w:t xml:space="preserve"> </w:t>
      </w:r>
      <w:r w:rsidR="00DB0FFA" w:rsidRPr="00362708">
        <w:rPr>
          <w:lang w:val="en-US"/>
        </w:rPr>
        <w:t xml:space="preserve">determine dynamically the moving window length according to the possible greenness season </w:t>
      </w:r>
      <w:r w:rsidR="00585B94">
        <w:rPr>
          <w:lang w:val="en-US"/>
        </w:rPr>
        <w:t>length</w:t>
      </w:r>
      <w:r w:rsidR="00232104">
        <w:rPr>
          <w:lang w:val="en-US"/>
        </w:rPr>
        <w:t xml:space="preserve"> (described in the next section)</w:t>
      </w:r>
      <w:r w:rsidR="00D77B13">
        <w:rPr>
          <w:lang w:val="en-US"/>
        </w:rPr>
        <w:t>.</w:t>
      </w:r>
      <w:r w:rsidR="00585B94">
        <w:rPr>
          <w:lang w:val="en-US"/>
        </w:rPr>
        <w:t xml:space="preserve"> </w:t>
      </w:r>
      <w:r w:rsidR="002969F7" w:rsidRPr="00362708">
        <w:rPr>
          <w:lang w:val="en-US"/>
        </w:rPr>
        <w:t>Step</w:t>
      </w:r>
      <w:r w:rsidR="003F4C77" w:rsidRPr="00362708">
        <w:rPr>
          <w:lang w:val="en-US"/>
        </w:rPr>
        <w:t xml:space="preserve"> 3 </w:t>
      </w:r>
      <w:r w:rsidR="002969F7" w:rsidRPr="00362708">
        <w:rPr>
          <w:lang w:val="en-US"/>
        </w:rPr>
        <w:t>calculate</w:t>
      </w:r>
      <w:r w:rsidR="003F4C77" w:rsidRPr="00362708">
        <w:rPr>
          <w:lang w:val="en-US"/>
        </w:rPr>
        <w:t>s</w:t>
      </w:r>
      <w:r w:rsidR="002969F7" w:rsidRPr="00362708">
        <w:rPr>
          <w:lang w:val="en-US"/>
        </w:rPr>
        <w:t xml:space="preserve"> </w:t>
      </w:r>
      <w:r w:rsidR="00B9298B">
        <w:rPr>
          <w:lang w:val="en-US"/>
        </w:rPr>
        <w:t xml:space="preserve">the </w:t>
      </w:r>
      <w:r w:rsidR="002969F7" w:rsidRPr="00362708">
        <w:rPr>
          <w:lang w:val="en-US"/>
        </w:rPr>
        <w:t>forward and backward moving averages of the time series.</w:t>
      </w:r>
      <w:r w:rsidR="003F4C77" w:rsidRPr="00362708">
        <w:rPr>
          <w:lang w:val="en-US"/>
        </w:rPr>
        <w:t xml:space="preserve"> Step 4</w:t>
      </w:r>
      <w:r w:rsidR="002969F7" w:rsidRPr="00362708">
        <w:rPr>
          <w:lang w:val="en-US"/>
        </w:rPr>
        <w:t xml:space="preserve"> obtain</w:t>
      </w:r>
      <w:r w:rsidR="003F4C77" w:rsidRPr="00362708">
        <w:rPr>
          <w:lang w:val="en-US"/>
        </w:rPr>
        <w:t>s</w:t>
      </w:r>
      <w:r w:rsidR="00B9298B">
        <w:rPr>
          <w:lang w:val="en-US"/>
        </w:rPr>
        <w:t xml:space="preserve"> the crossover days, possible </w:t>
      </w:r>
      <w:r w:rsidR="002969F7" w:rsidRPr="00362708">
        <w:rPr>
          <w:lang w:val="en-US"/>
        </w:rPr>
        <w:t xml:space="preserve">threshold days, and </w:t>
      </w:r>
      <w:r w:rsidR="0032021E" w:rsidRPr="00362708">
        <w:rPr>
          <w:lang w:val="en-US"/>
        </w:rPr>
        <w:t xml:space="preserve">maximum slope days in the time series. </w:t>
      </w:r>
      <w:r w:rsidR="004E4740">
        <w:rPr>
          <w:lang w:val="en-US"/>
        </w:rPr>
        <w:t xml:space="preserve">A threshold value of 20% of maximum NDVI is used to identify possible threshold days.  </w:t>
      </w:r>
      <w:r w:rsidR="0032021E" w:rsidRPr="00362708">
        <w:rPr>
          <w:lang w:val="en-US"/>
        </w:rPr>
        <w:t>Step</w:t>
      </w:r>
      <w:r w:rsidR="003F4C77" w:rsidRPr="00362708">
        <w:rPr>
          <w:lang w:val="en-US"/>
        </w:rPr>
        <w:t xml:space="preserve"> </w:t>
      </w:r>
      <w:r w:rsidR="0032021E" w:rsidRPr="00362708">
        <w:rPr>
          <w:lang w:val="en-US"/>
        </w:rPr>
        <w:t>5 choose</w:t>
      </w:r>
      <w:r w:rsidR="003F4C77" w:rsidRPr="00362708">
        <w:rPr>
          <w:lang w:val="en-US"/>
        </w:rPr>
        <w:t>s</w:t>
      </w:r>
      <w:r w:rsidR="00B9298B">
        <w:rPr>
          <w:lang w:val="en-US"/>
        </w:rPr>
        <w:t xml:space="preserve"> the earliest day from the</w:t>
      </w:r>
      <w:r w:rsidR="0032021E" w:rsidRPr="00362708">
        <w:rPr>
          <w:lang w:val="en-US"/>
        </w:rPr>
        <w:t xml:space="preserve"> </w:t>
      </w:r>
      <w:r w:rsidR="00B9298B">
        <w:rPr>
          <w:lang w:val="en-US"/>
        </w:rPr>
        <w:t xml:space="preserve">possible </w:t>
      </w:r>
      <w:r w:rsidR="0032021E" w:rsidRPr="00362708">
        <w:rPr>
          <w:lang w:val="en-US"/>
        </w:rPr>
        <w:t xml:space="preserve">threshold days as </w:t>
      </w:r>
      <w:r w:rsidR="004E4740">
        <w:rPr>
          <w:lang w:val="en-US"/>
        </w:rPr>
        <w:t xml:space="preserve">the first </w:t>
      </w:r>
      <w:r w:rsidR="0032021E" w:rsidRPr="00362708">
        <w:rPr>
          <w:lang w:val="en-US"/>
        </w:rPr>
        <w:t>threshold day, and choose</w:t>
      </w:r>
      <w:r w:rsidR="00A93F0D">
        <w:rPr>
          <w:lang w:val="en-US"/>
        </w:rPr>
        <w:t>s</w:t>
      </w:r>
      <w:r w:rsidR="0032021E" w:rsidRPr="00362708">
        <w:rPr>
          <w:lang w:val="en-US"/>
        </w:rPr>
        <w:t xml:space="preserve"> the day which is the most close</w:t>
      </w:r>
      <w:r w:rsidR="00232104">
        <w:rPr>
          <w:lang w:val="en-US"/>
        </w:rPr>
        <w:t>st</w:t>
      </w:r>
      <w:r w:rsidR="0032021E" w:rsidRPr="00362708">
        <w:rPr>
          <w:lang w:val="en-US"/>
        </w:rPr>
        <w:t xml:space="preserve"> to the </w:t>
      </w:r>
      <w:r w:rsidR="00FF7C14">
        <w:rPr>
          <w:lang w:val="en-US"/>
        </w:rPr>
        <w:t xml:space="preserve">first </w:t>
      </w:r>
      <w:r w:rsidR="0032021E" w:rsidRPr="00362708">
        <w:rPr>
          <w:lang w:val="en-US"/>
        </w:rPr>
        <w:t xml:space="preserve">threshold day as </w:t>
      </w:r>
      <w:r w:rsidR="004E4740">
        <w:rPr>
          <w:lang w:val="en-US"/>
        </w:rPr>
        <w:t xml:space="preserve">the </w:t>
      </w:r>
      <w:r w:rsidR="0032021E" w:rsidRPr="00362708">
        <w:rPr>
          <w:lang w:val="en-US"/>
        </w:rPr>
        <w:t xml:space="preserve">possible </w:t>
      </w:r>
      <w:r w:rsidR="00232104">
        <w:rPr>
          <w:lang w:val="en-US"/>
        </w:rPr>
        <w:t>start of season (</w:t>
      </w:r>
      <w:r w:rsidR="0032021E" w:rsidRPr="00362708">
        <w:rPr>
          <w:lang w:val="en-US"/>
        </w:rPr>
        <w:t>SOS</w:t>
      </w:r>
      <w:r w:rsidR="00232104">
        <w:rPr>
          <w:lang w:val="en-US"/>
        </w:rPr>
        <w:t>)</w:t>
      </w:r>
      <w:r w:rsidR="004E4740">
        <w:rPr>
          <w:lang w:val="en-US"/>
        </w:rPr>
        <w:t>. It</w:t>
      </w:r>
      <w:r w:rsidR="004E4740" w:rsidRPr="00362708">
        <w:rPr>
          <w:lang w:val="en-US"/>
        </w:rPr>
        <w:t xml:space="preserve"> </w:t>
      </w:r>
      <w:r w:rsidR="0032021E" w:rsidRPr="00362708">
        <w:rPr>
          <w:lang w:val="en-US"/>
        </w:rPr>
        <w:t>then pick</w:t>
      </w:r>
      <w:r w:rsidR="00A93F0D">
        <w:rPr>
          <w:lang w:val="en-US"/>
        </w:rPr>
        <w:t>s</w:t>
      </w:r>
      <w:r w:rsidR="0032021E" w:rsidRPr="00362708">
        <w:rPr>
          <w:lang w:val="en-US"/>
        </w:rPr>
        <w:t xml:space="preserve"> the later day between the possible SOS and </w:t>
      </w:r>
      <w:r w:rsidR="004E4740">
        <w:rPr>
          <w:lang w:val="en-US"/>
        </w:rPr>
        <w:t xml:space="preserve">first </w:t>
      </w:r>
      <w:r w:rsidR="0032021E" w:rsidRPr="00362708">
        <w:rPr>
          <w:lang w:val="en-US"/>
        </w:rPr>
        <w:t>threshold day, and if the SOS day is</w:t>
      </w:r>
      <w:r w:rsidR="00A93F0D">
        <w:rPr>
          <w:lang w:val="en-US"/>
        </w:rPr>
        <w:t xml:space="preserve"> a</w:t>
      </w:r>
      <w:r w:rsidR="0032021E" w:rsidRPr="00362708">
        <w:rPr>
          <w:lang w:val="en-US"/>
        </w:rPr>
        <w:t xml:space="preserve"> “snow” day, </w:t>
      </w:r>
      <w:r w:rsidR="00A93F0D">
        <w:rPr>
          <w:lang w:val="en-US"/>
        </w:rPr>
        <w:t xml:space="preserve">it </w:t>
      </w:r>
      <w:r w:rsidR="0032021E" w:rsidRPr="00362708">
        <w:rPr>
          <w:lang w:val="en-US"/>
        </w:rPr>
        <w:t>choose</w:t>
      </w:r>
      <w:r w:rsidR="00A93F0D">
        <w:rPr>
          <w:lang w:val="en-US"/>
        </w:rPr>
        <w:t>s</w:t>
      </w:r>
      <w:r w:rsidR="0032021E" w:rsidRPr="00362708">
        <w:rPr>
          <w:lang w:val="en-US"/>
        </w:rPr>
        <w:t xml:space="preserve"> the next “no-snow” day as </w:t>
      </w:r>
      <w:r w:rsidR="00A93F0D">
        <w:rPr>
          <w:lang w:val="en-US"/>
        </w:rPr>
        <w:t xml:space="preserve">the </w:t>
      </w:r>
      <w:r w:rsidR="0032021E" w:rsidRPr="00362708">
        <w:rPr>
          <w:lang w:val="en-US"/>
        </w:rPr>
        <w:t xml:space="preserve">SOS day. </w:t>
      </w:r>
    </w:p>
    <w:p w14:paraId="24BF6AEA" w14:textId="77777777" w:rsidR="004E4740" w:rsidRDefault="004E4740">
      <w:pPr>
        <w:pStyle w:val="Standard"/>
        <w:autoSpaceDE w:val="0"/>
        <w:jc w:val="both"/>
        <w:rPr>
          <w:ins w:id="176" w:author="Miller, Amy" w:date="2012-10-23T16:03:00Z"/>
          <w:lang w:val="en-US"/>
        </w:rPr>
      </w:pPr>
    </w:p>
    <w:p w14:paraId="3132D534" w14:textId="43A1AB06" w:rsidR="0032021E" w:rsidRPr="00362708" w:rsidRDefault="0032021E">
      <w:pPr>
        <w:pStyle w:val="Standard"/>
        <w:autoSpaceDE w:val="0"/>
        <w:jc w:val="both"/>
        <w:rPr>
          <w:lang w:val="en-US"/>
        </w:rPr>
      </w:pPr>
      <w:r w:rsidRPr="00362708">
        <w:rPr>
          <w:lang w:val="en-US"/>
        </w:rPr>
        <w:t>Figure 2.9 describes how to deter</w:t>
      </w:r>
      <w:r w:rsidR="008B6B01" w:rsidRPr="00362708">
        <w:rPr>
          <w:lang w:val="en-US"/>
        </w:rPr>
        <w:t xml:space="preserve">mine the SOS day. The solid line is </w:t>
      </w:r>
      <w:r w:rsidR="00A93F0D">
        <w:rPr>
          <w:lang w:val="en-US"/>
        </w:rPr>
        <w:t xml:space="preserve">the </w:t>
      </w:r>
      <w:r w:rsidR="008B6B01" w:rsidRPr="00362708">
        <w:rPr>
          <w:lang w:val="en-US"/>
        </w:rPr>
        <w:t>smoothed time series, the dot</w:t>
      </w:r>
      <w:r w:rsidR="00A93F0D">
        <w:rPr>
          <w:lang w:val="en-US"/>
        </w:rPr>
        <w:t>ted</w:t>
      </w:r>
      <w:r w:rsidR="008B6B01" w:rsidRPr="00362708">
        <w:rPr>
          <w:lang w:val="en-US"/>
        </w:rPr>
        <w:t xml:space="preserve"> line is </w:t>
      </w:r>
      <w:r w:rsidR="00A93F0D">
        <w:rPr>
          <w:lang w:val="en-US"/>
        </w:rPr>
        <w:t xml:space="preserve">the </w:t>
      </w:r>
      <w:r w:rsidR="008B6B01" w:rsidRPr="00362708">
        <w:rPr>
          <w:lang w:val="en-US"/>
        </w:rPr>
        <w:t xml:space="preserve">forward moving average of the time series, the star is </w:t>
      </w:r>
      <w:r w:rsidR="00232104">
        <w:rPr>
          <w:lang w:val="en-US"/>
        </w:rPr>
        <w:t xml:space="preserve">a </w:t>
      </w:r>
      <w:r w:rsidR="008B6B01" w:rsidRPr="00362708">
        <w:rPr>
          <w:lang w:val="en-US"/>
        </w:rPr>
        <w:t xml:space="preserve">possible crossover, the triangle is </w:t>
      </w:r>
      <w:r w:rsidR="00A93F0D">
        <w:rPr>
          <w:lang w:val="en-US"/>
        </w:rPr>
        <w:t xml:space="preserve">the </w:t>
      </w:r>
      <w:r w:rsidR="005710F3">
        <w:rPr>
          <w:lang w:val="en-US"/>
        </w:rPr>
        <w:t xml:space="preserve">first </w:t>
      </w:r>
      <w:r w:rsidR="008B6B01" w:rsidRPr="00362708">
        <w:rPr>
          <w:lang w:val="en-US"/>
        </w:rPr>
        <w:t xml:space="preserve">threshold day, and the square is </w:t>
      </w:r>
      <w:r w:rsidR="00A93F0D">
        <w:rPr>
          <w:lang w:val="en-US"/>
        </w:rPr>
        <w:t xml:space="preserve">the </w:t>
      </w:r>
      <w:r w:rsidR="008B6B01" w:rsidRPr="00362708">
        <w:rPr>
          <w:lang w:val="en-US"/>
        </w:rPr>
        <w:t>maximum slope day.</w:t>
      </w:r>
      <w:r w:rsidR="00E0317A" w:rsidRPr="00362708">
        <w:rPr>
          <w:lang w:val="en-US"/>
        </w:rPr>
        <w:t xml:space="preserve"> In this case, the SOS day is equal to the </w:t>
      </w:r>
      <w:r w:rsidR="00FF7C14">
        <w:rPr>
          <w:lang w:val="en-US"/>
        </w:rPr>
        <w:t xml:space="preserve">first </w:t>
      </w:r>
      <w:r w:rsidR="00E0317A" w:rsidRPr="00362708">
        <w:rPr>
          <w:lang w:val="en-US"/>
        </w:rPr>
        <w:t>threshold day</w:t>
      </w:r>
      <w:r w:rsidR="004E4740">
        <w:rPr>
          <w:lang w:val="en-US"/>
        </w:rPr>
        <w:t xml:space="preserve">, since the crossover day that occurs one day before the </w:t>
      </w:r>
      <w:r w:rsidR="005710F3">
        <w:rPr>
          <w:lang w:val="en-US"/>
        </w:rPr>
        <w:t xml:space="preserve">first </w:t>
      </w:r>
      <w:r w:rsidR="004E4740">
        <w:rPr>
          <w:lang w:val="en-US"/>
        </w:rPr>
        <w:t xml:space="preserve">threshold day does not have a value </w:t>
      </w:r>
      <w:r w:rsidR="000510C9">
        <w:rPr>
          <w:lang w:val="en-US"/>
        </w:rPr>
        <w:t xml:space="preserve">of </w:t>
      </w:r>
      <w:r w:rsidR="004E4740">
        <w:rPr>
          <w:rFonts w:cs="Times New Roman"/>
          <w:lang w:val="en-US"/>
        </w:rPr>
        <w:t>≥</w:t>
      </w:r>
      <w:r w:rsidR="004E4740">
        <w:rPr>
          <w:lang w:val="en-US"/>
        </w:rPr>
        <w:t>20% maximum NDVI</w:t>
      </w:r>
      <w:r w:rsidR="00E0317A" w:rsidRPr="00362708">
        <w:rPr>
          <w:lang w:val="en-US"/>
        </w:rPr>
        <w:t>.</w:t>
      </w:r>
    </w:p>
    <w:p w14:paraId="062A0536" w14:textId="77777777" w:rsidR="0032021E" w:rsidRPr="00362708" w:rsidRDefault="0032021E">
      <w:pPr>
        <w:pStyle w:val="Standard"/>
        <w:autoSpaceDE w:val="0"/>
        <w:jc w:val="both"/>
        <w:rPr>
          <w:lang w:val="en-US"/>
        </w:rPr>
      </w:pPr>
    </w:p>
    <w:p w14:paraId="15168983" w14:textId="77777777" w:rsidR="0032021E" w:rsidRPr="00362708" w:rsidRDefault="0032021E">
      <w:pPr>
        <w:pStyle w:val="Standard"/>
        <w:autoSpaceDE w:val="0"/>
        <w:jc w:val="both"/>
        <w:rPr>
          <w:lang w:val="en-US"/>
        </w:rPr>
      </w:pPr>
      <w:r w:rsidRPr="00362708">
        <w:rPr>
          <w:noProof/>
          <w:lang w:val="en-US" w:eastAsia="zh-CN" w:bidi="ar-SA"/>
        </w:rPr>
        <w:drawing>
          <wp:inline distT="0" distB="0" distL="0" distR="0" wp14:anchorId="4000D190" wp14:editId="05788BFD">
            <wp:extent cx="4203700" cy="3152775"/>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fma-spots.tif"/>
                    <pic:cNvPicPr/>
                  </pic:nvPicPr>
                  <pic:blipFill>
                    <a:blip r:embed="rId14">
                      <a:extLst>
                        <a:ext uri="{28A0092B-C50C-407E-A947-70E740481C1C}">
                          <a14:useLocalDpi xmlns:a14="http://schemas.microsoft.com/office/drawing/2010/main" val="0"/>
                        </a:ext>
                      </a:extLst>
                    </a:blip>
                    <a:stretch>
                      <a:fillRect/>
                    </a:stretch>
                  </pic:blipFill>
                  <pic:spPr>
                    <a:xfrm>
                      <a:off x="0" y="0"/>
                      <a:ext cx="4205891" cy="3154418"/>
                    </a:xfrm>
                    <a:prstGeom prst="rect">
                      <a:avLst/>
                    </a:prstGeom>
                  </pic:spPr>
                </pic:pic>
              </a:graphicData>
            </a:graphic>
          </wp:inline>
        </w:drawing>
      </w:r>
    </w:p>
    <w:p w14:paraId="1CA63677" w14:textId="0456A040" w:rsidR="0032021E" w:rsidRPr="00F9278B" w:rsidRDefault="001019CF" w:rsidP="00025B43">
      <w:pPr>
        <w:pStyle w:val="Caption"/>
        <w:jc w:val="center"/>
        <w:rPr>
          <w:lang w:val="en-US"/>
        </w:rPr>
      </w:pPr>
      <w:r w:rsidRPr="00025B43">
        <w:rPr>
          <w:i w:val="0"/>
        </w:rPr>
        <w:t>Figure 2.</w:t>
      </w:r>
      <w:r w:rsidRPr="00025B43">
        <w:rPr>
          <w:i w:val="0"/>
        </w:rPr>
        <w:fldChar w:fldCharType="begin"/>
      </w:r>
      <w:r w:rsidRPr="00025B43">
        <w:rPr>
          <w:i w:val="0"/>
        </w:rPr>
        <w:instrText xml:space="preserve"> SEQ Figure \* ARABIC </w:instrText>
      </w:r>
      <w:r w:rsidRPr="00025B43">
        <w:rPr>
          <w:i w:val="0"/>
        </w:rPr>
        <w:fldChar w:fldCharType="separate"/>
      </w:r>
      <w:r w:rsidR="006F33E7">
        <w:rPr>
          <w:i w:val="0"/>
          <w:noProof/>
        </w:rPr>
        <w:t>9</w:t>
      </w:r>
      <w:r w:rsidRPr="00025B43">
        <w:rPr>
          <w:i w:val="0"/>
        </w:rPr>
        <w:fldChar w:fldCharType="end"/>
      </w:r>
      <w:ins w:id="177" w:author="Miller, Amy" w:date="2012-10-23T15:32:00Z">
        <w:r w:rsidR="00A93F0D">
          <w:rPr>
            <w:i w:val="0"/>
          </w:rPr>
          <w:t xml:space="preserve"> </w:t>
        </w:r>
      </w:ins>
      <w:r w:rsidRPr="00025B43">
        <w:rPr>
          <w:i w:val="0"/>
        </w:rPr>
        <w:t>Determination of SOS day</w:t>
      </w:r>
    </w:p>
    <w:p w14:paraId="7F6B55C7" w14:textId="77777777" w:rsidR="0032021E" w:rsidRPr="00362708" w:rsidRDefault="0032021E">
      <w:pPr>
        <w:pStyle w:val="Standard"/>
        <w:autoSpaceDE w:val="0"/>
        <w:jc w:val="both"/>
        <w:rPr>
          <w:lang w:val="en-US"/>
        </w:rPr>
      </w:pPr>
    </w:p>
    <w:p w14:paraId="53C6C2C8" w14:textId="77777777" w:rsidR="0032021E" w:rsidRPr="00362708" w:rsidRDefault="0032021E">
      <w:pPr>
        <w:pStyle w:val="Standard"/>
        <w:autoSpaceDE w:val="0"/>
        <w:jc w:val="both"/>
        <w:rPr>
          <w:lang w:val="en-US"/>
        </w:rPr>
      </w:pPr>
    </w:p>
    <w:p w14:paraId="163C8028" w14:textId="1C9A855D" w:rsidR="00E0317A" w:rsidRPr="00362708" w:rsidRDefault="001019CF">
      <w:pPr>
        <w:pStyle w:val="Standard"/>
        <w:autoSpaceDE w:val="0"/>
        <w:jc w:val="both"/>
        <w:rPr>
          <w:lang w:val="en-US"/>
        </w:rPr>
      </w:pPr>
      <w:r>
        <w:rPr>
          <w:lang w:val="en-US"/>
        </w:rPr>
        <w:tab/>
      </w:r>
      <w:r w:rsidR="0032021E" w:rsidRPr="00362708">
        <w:rPr>
          <w:lang w:val="en-US"/>
        </w:rPr>
        <w:t>Step</w:t>
      </w:r>
      <w:r w:rsidR="00E06CF5" w:rsidRPr="00362708">
        <w:rPr>
          <w:lang w:val="en-US"/>
        </w:rPr>
        <w:t>s</w:t>
      </w:r>
      <w:r w:rsidR="0032021E" w:rsidRPr="00362708">
        <w:rPr>
          <w:lang w:val="en-US"/>
        </w:rPr>
        <w:t xml:space="preserve"> </w:t>
      </w:r>
      <w:r w:rsidR="00E06CF5" w:rsidRPr="00362708">
        <w:rPr>
          <w:lang w:val="en-US"/>
        </w:rPr>
        <w:t xml:space="preserve">6 and 7 </w:t>
      </w:r>
      <w:r w:rsidR="0032021E" w:rsidRPr="00362708">
        <w:rPr>
          <w:lang w:val="en-US"/>
        </w:rPr>
        <w:t xml:space="preserve">determine the EOS day. They </w:t>
      </w:r>
      <w:r w:rsidR="00E06CF5" w:rsidRPr="00362708">
        <w:rPr>
          <w:lang w:val="en-US"/>
        </w:rPr>
        <w:t>follow the similar logic as in s</w:t>
      </w:r>
      <w:r w:rsidR="0032021E" w:rsidRPr="00362708">
        <w:rPr>
          <w:lang w:val="en-US"/>
        </w:rPr>
        <w:t>tep</w:t>
      </w:r>
      <w:r w:rsidR="00E06CF5" w:rsidRPr="00362708">
        <w:rPr>
          <w:lang w:val="en-US"/>
        </w:rPr>
        <w:t>s</w:t>
      </w:r>
      <w:r w:rsidR="0032021E" w:rsidRPr="00362708">
        <w:rPr>
          <w:lang w:val="en-US"/>
        </w:rPr>
        <w:t xml:space="preserve"> 4 and 5. </w:t>
      </w:r>
      <w:r w:rsidR="00B9298B">
        <w:rPr>
          <w:lang w:val="en-US"/>
        </w:rPr>
        <w:t>Figure 2.10 illustrates the process of determining the EOS day.</w:t>
      </w:r>
      <w:r w:rsidR="00E0317A" w:rsidRPr="00362708">
        <w:rPr>
          <w:lang w:val="en-US"/>
        </w:rPr>
        <w:t xml:space="preserve"> </w:t>
      </w:r>
      <w:r w:rsidR="00B9298B">
        <w:rPr>
          <w:lang w:val="en-US"/>
        </w:rPr>
        <w:t xml:space="preserve">In this case, </w:t>
      </w:r>
      <w:r w:rsidR="00E0317A" w:rsidRPr="00362708">
        <w:rPr>
          <w:lang w:val="en-US"/>
        </w:rPr>
        <w:t xml:space="preserve">the EOS day is equal to </w:t>
      </w:r>
      <w:r w:rsidR="00577166">
        <w:rPr>
          <w:lang w:val="en-US"/>
        </w:rPr>
        <w:t xml:space="preserve">last </w:t>
      </w:r>
      <w:r w:rsidR="00E0317A" w:rsidRPr="00362708">
        <w:rPr>
          <w:lang w:val="en-US"/>
        </w:rPr>
        <w:t>threshold day</w:t>
      </w:r>
      <w:r w:rsidR="000510C9">
        <w:rPr>
          <w:lang w:val="en-US"/>
        </w:rPr>
        <w:t xml:space="preserve">, again because the crossover day, which occurs approximately two days later than the threshold day, does not have a NDVI value of </w:t>
      </w:r>
      <w:r w:rsidR="000510C9">
        <w:rPr>
          <w:rFonts w:cs="Times New Roman"/>
          <w:lang w:val="en-US"/>
        </w:rPr>
        <w:t>≥</w:t>
      </w:r>
      <w:r w:rsidR="000510C9">
        <w:rPr>
          <w:lang w:val="en-US"/>
        </w:rPr>
        <w:t>20% maximum NDVI</w:t>
      </w:r>
      <w:r w:rsidR="00E0317A" w:rsidRPr="00362708">
        <w:rPr>
          <w:lang w:val="en-US"/>
        </w:rPr>
        <w:t>.</w:t>
      </w:r>
      <w:r w:rsidR="0032021E" w:rsidRPr="00362708">
        <w:rPr>
          <w:lang w:val="en-US"/>
        </w:rPr>
        <w:t xml:space="preserve">  </w:t>
      </w:r>
    </w:p>
    <w:p w14:paraId="2A0D4856" w14:textId="77777777" w:rsidR="00E0317A" w:rsidRPr="00362708" w:rsidRDefault="00E0317A">
      <w:pPr>
        <w:pStyle w:val="Standard"/>
        <w:autoSpaceDE w:val="0"/>
        <w:jc w:val="both"/>
        <w:rPr>
          <w:lang w:val="en-US"/>
        </w:rPr>
      </w:pPr>
    </w:p>
    <w:p w14:paraId="5A9CE1DC" w14:textId="77777777" w:rsidR="00E0317A" w:rsidRPr="00362708" w:rsidRDefault="00E0317A">
      <w:pPr>
        <w:pStyle w:val="Standard"/>
        <w:autoSpaceDE w:val="0"/>
        <w:jc w:val="both"/>
        <w:rPr>
          <w:lang w:val="en-US"/>
        </w:rPr>
      </w:pPr>
    </w:p>
    <w:p w14:paraId="4F918DDC" w14:textId="77777777" w:rsidR="00E0317A" w:rsidRPr="00362708" w:rsidRDefault="00E0317A">
      <w:pPr>
        <w:pStyle w:val="Standard"/>
        <w:autoSpaceDE w:val="0"/>
        <w:jc w:val="both"/>
        <w:rPr>
          <w:lang w:val="en-US"/>
        </w:rPr>
      </w:pPr>
      <w:r w:rsidRPr="00362708">
        <w:rPr>
          <w:noProof/>
          <w:lang w:val="en-US" w:eastAsia="zh-CN" w:bidi="ar-SA"/>
        </w:rPr>
        <w:lastRenderedPageBreak/>
        <w:drawing>
          <wp:inline distT="0" distB="0" distL="0" distR="0" wp14:anchorId="5A39171A" wp14:editId="7C9F2500">
            <wp:extent cx="4610100" cy="3457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bma-spots.tif"/>
                    <pic:cNvPicPr/>
                  </pic:nvPicPr>
                  <pic:blipFill>
                    <a:blip r:embed="rId15">
                      <a:extLst>
                        <a:ext uri="{28A0092B-C50C-407E-A947-70E740481C1C}">
                          <a14:useLocalDpi xmlns:a14="http://schemas.microsoft.com/office/drawing/2010/main" val="0"/>
                        </a:ext>
                      </a:extLst>
                    </a:blip>
                    <a:stretch>
                      <a:fillRect/>
                    </a:stretch>
                  </pic:blipFill>
                  <pic:spPr>
                    <a:xfrm>
                      <a:off x="0" y="0"/>
                      <a:ext cx="4612502" cy="3459377"/>
                    </a:xfrm>
                    <a:prstGeom prst="rect">
                      <a:avLst/>
                    </a:prstGeom>
                  </pic:spPr>
                </pic:pic>
              </a:graphicData>
            </a:graphic>
          </wp:inline>
        </w:drawing>
      </w:r>
    </w:p>
    <w:p w14:paraId="1DFC2211" w14:textId="77777777" w:rsidR="00E0317A" w:rsidRPr="00362708" w:rsidRDefault="00E0317A">
      <w:pPr>
        <w:pStyle w:val="Standard"/>
        <w:autoSpaceDE w:val="0"/>
        <w:jc w:val="both"/>
        <w:rPr>
          <w:lang w:val="en-US"/>
        </w:rPr>
      </w:pPr>
    </w:p>
    <w:p w14:paraId="6CB3A44A" w14:textId="6809F9D0" w:rsidR="00E0317A" w:rsidRPr="00F9278B" w:rsidRDefault="001019CF" w:rsidP="00025B43">
      <w:pPr>
        <w:pStyle w:val="Caption"/>
        <w:jc w:val="center"/>
        <w:rPr>
          <w:lang w:val="en-US"/>
        </w:rPr>
      </w:pPr>
      <w:r w:rsidRPr="00025B43">
        <w:rPr>
          <w:i w:val="0"/>
        </w:rPr>
        <w:t>Figure 2.</w:t>
      </w:r>
      <w:r w:rsidRPr="00025B43">
        <w:rPr>
          <w:i w:val="0"/>
        </w:rPr>
        <w:fldChar w:fldCharType="begin"/>
      </w:r>
      <w:r w:rsidRPr="00025B43">
        <w:rPr>
          <w:i w:val="0"/>
        </w:rPr>
        <w:instrText xml:space="preserve"> SEQ Figure \* ARABIC </w:instrText>
      </w:r>
      <w:r w:rsidRPr="00025B43">
        <w:rPr>
          <w:i w:val="0"/>
        </w:rPr>
        <w:fldChar w:fldCharType="separate"/>
      </w:r>
      <w:r w:rsidR="006F33E7">
        <w:rPr>
          <w:i w:val="0"/>
          <w:noProof/>
        </w:rPr>
        <w:t>10</w:t>
      </w:r>
      <w:r w:rsidRPr="00025B43">
        <w:rPr>
          <w:i w:val="0"/>
        </w:rPr>
        <w:fldChar w:fldCharType="end"/>
      </w:r>
      <w:r w:rsidR="0028360C">
        <w:rPr>
          <w:i w:val="0"/>
        </w:rPr>
        <w:t>.</w:t>
      </w:r>
      <w:r w:rsidRPr="00025B43">
        <w:rPr>
          <w:i w:val="0"/>
        </w:rPr>
        <w:t xml:space="preserve"> Determination of EOS day</w:t>
      </w:r>
    </w:p>
    <w:p w14:paraId="12B330A8" w14:textId="77777777" w:rsidR="00E0317A" w:rsidRPr="00362708" w:rsidRDefault="00E0317A">
      <w:pPr>
        <w:pStyle w:val="Standard"/>
        <w:autoSpaceDE w:val="0"/>
        <w:jc w:val="both"/>
        <w:rPr>
          <w:lang w:val="en-US"/>
        </w:rPr>
      </w:pPr>
    </w:p>
    <w:p w14:paraId="7F5E676E" w14:textId="31F22B95" w:rsidR="00E0317A" w:rsidRPr="00362708" w:rsidRDefault="00635273">
      <w:pPr>
        <w:pStyle w:val="Standard"/>
        <w:autoSpaceDE w:val="0"/>
        <w:jc w:val="both"/>
        <w:rPr>
          <w:lang w:val="en-US"/>
        </w:rPr>
      </w:pPr>
      <w:r w:rsidRPr="00362708">
        <w:rPr>
          <w:lang w:val="en-US"/>
        </w:rPr>
        <w:tab/>
        <w:t xml:space="preserve">Once </w:t>
      </w:r>
      <w:r w:rsidR="00A72594">
        <w:rPr>
          <w:lang w:val="en-US"/>
        </w:rPr>
        <w:t xml:space="preserve">the </w:t>
      </w:r>
      <w:r w:rsidR="00B9298B">
        <w:rPr>
          <w:lang w:val="en-US"/>
        </w:rPr>
        <w:t>SOS day and EOS day</w:t>
      </w:r>
      <w:r w:rsidR="00A72594">
        <w:rPr>
          <w:lang w:val="en-US"/>
        </w:rPr>
        <w:t xml:space="preserve"> are determined</w:t>
      </w:r>
      <w:r w:rsidR="00B9298B">
        <w:rPr>
          <w:lang w:val="en-US"/>
        </w:rPr>
        <w:t>, i</w:t>
      </w:r>
      <w:r w:rsidRPr="00362708">
        <w:rPr>
          <w:lang w:val="en-US"/>
        </w:rPr>
        <w:t xml:space="preserve">t </w:t>
      </w:r>
      <w:r w:rsidR="00B9298B">
        <w:rPr>
          <w:lang w:val="en-US"/>
        </w:rPr>
        <w:t xml:space="preserve">is easy to </w:t>
      </w:r>
      <w:r w:rsidRPr="00362708">
        <w:rPr>
          <w:lang w:val="en-US"/>
        </w:rPr>
        <w:t xml:space="preserve">calculate the </w:t>
      </w:r>
      <w:r w:rsidR="00B9298B">
        <w:rPr>
          <w:lang w:val="en-US"/>
        </w:rPr>
        <w:t xml:space="preserve">other metrics such as the </w:t>
      </w:r>
      <w:r w:rsidRPr="00362708">
        <w:rPr>
          <w:lang w:val="en-US"/>
        </w:rPr>
        <w:t xml:space="preserve">maximum NDVI day and its NDVI value, up and down slope rates, and </w:t>
      </w:r>
      <w:r w:rsidR="00B9298B">
        <w:rPr>
          <w:lang w:val="en-US"/>
        </w:rPr>
        <w:t xml:space="preserve">the </w:t>
      </w:r>
      <w:r w:rsidRPr="00362708">
        <w:rPr>
          <w:lang w:val="en-US"/>
        </w:rPr>
        <w:t xml:space="preserve">integrated NDVI-day value. </w:t>
      </w:r>
    </w:p>
    <w:p w14:paraId="63B2F553" w14:textId="77777777" w:rsidR="00EB37CC" w:rsidRPr="00362708" w:rsidRDefault="00EB37CC">
      <w:pPr>
        <w:pStyle w:val="Standard"/>
        <w:autoSpaceDE w:val="0"/>
        <w:jc w:val="both"/>
        <w:rPr>
          <w:lang w:val="en-US"/>
        </w:rPr>
      </w:pPr>
    </w:p>
    <w:p w14:paraId="637A4F7C" w14:textId="2C2ADEDF" w:rsidR="00EB37CC" w:rsidRDefault="00585B94">
      <w:pPr>
        <w:pStyle w:val="Standard"/>
        <w:autoSpaceDE w:val="0"/>
        <w:jc w:val="both"/>
        <w:rPr>
          <w:ins w:id="178" w:author="jiang" w:date="2012-11-26T14:50:00Z"/>
          <w:lang w:val="en-US"/>
        </w:rPr>
      </w:pPr>
      <w:r>
        <w:rPr>
          <w:lang w:val="en-US"/>
        </w:rPr>
        <w:tab/>
      </w:r>
      <w:r w:rsidR="0052270D">
        <w:rPr>
          <w:lang w:val="en-US"/>
        </w:rPr>
        <w:t xml:space="preserve">Since Alaska covers such </w:t>
      </w:r>
      <w:r w:rsidR="00232104">
        <w:rPr>
          <w:lang w:val="en-US"/>
        </w:rPr>
        <w:t xml:space="preserve">a </w:t>
      </w:r>
      <w:r w:rsidR="00A72594">
        <w:rPr>
          <w:lang w:val="en-US"/>
        </w:rPr>
        <w:t>large</w:t>
      </w:r>
      <w:r w:rsidR="0052270D">
        <w:rPr>
          <w:lang w:val="en-US"/>
        </w:rPr>
        <w:t xml:space="preserve"> area</w:t>
      </w:r>
      <w:r w:rsidR="000510C9">
        <w:rPr>
          <w:lang w:val="en-US"/>
        </w:rPr>
        <w:t>,</w:t>
      </w:r>
      <w:r w:rsidR="0052270D">
        <w:rPr>
          <w:lang w:val="en-US"/>
        </w:rPr>
        <w:t xml:space="preserve"> the </w:t>
      </w:r>
      <w:r>
        <w:rPr>
          <w:lang w:val="en-US"/>
        </w:rPr>
        <w:t>window width in the delayed moving average method is critical in the NDVI metrics algorithm. Using a fixed window width will over or under estimate the SOS and EOS days</w:t>
      </w:r>
      <w:r w:rsidR="000510C9">
        <w:rPr>
          <w:lang w:val="en-US"/>
        </w:rPr>
        <w:t xml:space="preserve"> depending on how long or short the growing season is at a given pixel (e.g., growing season length is shorter at higher latitudes and elevations</w:t>
      </w:r>
      <w:r w:rsidR="00D708D4">
        <w:rPr>
          <w:lang w:val="en-US"/>
        </w:rPr>
        <w:t>)</w:t>
      </w:r>
      <w:r>
        <w:rPr>
          <w:lang w:val="en-US"/>
        </w:rPr>
        <w:t>.</w:t>
      </w:r>
      <w:r w:rsidR="00D77B13">
        <w:rPr>
          <w:lang w:val="en-US"/>
        </w:rPr>
        <w:t xml:space="preserve"> </w:t>
      </w:r>
      <w:r>
        <w:rPr>
          <w:lang w:val="en-US"/>
        </w:rPr>
        <w:t xml:space="preserve">Dynamically determining the window width is more suitable for estimating the SOS and EOS days by the delayed moving average method. Figure 2.11 shows the </w:t>
      </w:r>
      <w:r w:rsidR="00334481">
        <w:rPr>
          <w:lang w:val="en-US"/>
        </w:rPr>
        <w:t>process of determining the</w:t>
      </w:r>
      <w:r>
        <w:rPr>
          <w:lang w:val="en-US"/>
        </w:rPr>
        <w:t xml:space="preserve"> widow width</w:t>
      </w:r>
      <w:r w:rsidR="00D708D4">
        <w:rPr>
          <w:lang w:val="en-US"/>
        </w:rPr>
        <w:t xml:space="preserve"> by using a percentage of maximum NDVI recorded during the greater growing season (April 1-September 30)</w:t>
      </w:r>
      <w:r w:rsidR="00334481">
        <w:rPr>
          <w:lang w:val="en-US"/>
        </w:rPr>
        <w:t>.</w:t>
      </w:r>
      <w:r w:rsidR="000203EC">
        <w:rPr>
          <w:lang w:val="en-US"/>
        </w:rPr>
        <w:t xml:space="preserve"> </w:t>
      </w:r>
      <w:r w:rsidR="008B3672">
        <w:rPr>
          <w:lang w:val="en-US"/>
        </w:rPr>
        <w:t xml:space="preserve"> Step </w:t>
      </w:r>
      <w:proofErr w:type="gramStart"/>
      <w:r w:rsidR="008B3672">
        <w:rPr>
          <w:lang w:val="en-US"/>
        </w:rPr>
        <w:t>1,</w:t>
      </w:r>
      <w:proofErr w:type="gramEnd"/>
      <w:r w:rsidR="008B3672">
        <w:rPr>
          <w:lang w:val="en-US"/>
        </w:rPr>
        <w:t xml:space="preserve"> determine the index</w:t>
      </w:r>
      <w:r w:rsidR="008E5080">
        <w:rPr>
          <w:lang w:val="en-US"/>
        </w:rPr>
        <w:t xml:space="preserve"> (</w:t>
      </w:r>
      <w:proofErr w:type="spellStart"/>
      <w:r w:rsidR="008E5080">
        <w:rPr>
          <w:lang w:val="en-US"/>
        </w:rPr>
        <w:t>idx_max</w:t>
      </w:r>
      <w:proofErr w:type="spellEnd"/>
      <w:r w:rsidR="008E5080">
        <w:rPr>
          <w:lang w:val="en-US"/>
        </w:rPr>
        <w:t>)</w:t>
      </w:r>
      <w:r w:rsidR="008B3672">
        <w:rPr>
          <w:lang w:val="en-US"/>
        </w:rPr>
        <w:t xml:space="preserve"> and the value</w:t>
      </w:r>
      <w:r w:rsidR="008E5080">
        <w:rPr>
          <w:lang w:val="en-US"/>
        </w:rPr>
        <w:t xml:space="preserve"> (maxv20)</w:t>
      </w:r>
      <w:r w:rsidR="008B3672">
        <w:rPr>
          <w:lang w:val="en-US"/>
        </w:rPr>
        <w:t xml:space="preserve"> of the maximum NDVI in the time series. Step </w:t>
      </w:r>
      <w:proofErr w:type="gramStart"/>
      <w:r w:rsidR="008B3672">
        <w:rPr>
          <w:lang w:val="en-US"/>
        </w:rPr>
        <w:t>2,</w:t>
      </w:r>
      <w:proofErr w:type="gramEnd"/>
      <w:r w:rsidR="008B3672">
        <w:rPr>
          <w:lang w:val="en-US"/>
        </w:rPr>
        <w:t xml:space="preserve"> get the index</w:t>
      </w:r>
      <w:r w:rsidR="008E5080">
        <w:rPr>
          <w:lang w:val="en-US"/>
        </w:rPr>
        <w:t xml:space="preserve"> (</w:t>
      </w:r>
      <w:proofErr w:type="spellStart"/>
      <w:r w:rsidR="008E5080">
        <w:rPr>
          <w:lang w:val="en-US"/>
        </w:rPr>
        <w:t>idx_sosmin</w:t>
      </w:r>
      <w:proofErr w:type="spellEnd"/>
      <w:r w:rsidR="008E5080">
        <w:rPr>
          <w:lang w:val="en-US"/>
        </w:rPr>
        <w:t>)</w:t>
      </w:r>
      <w:r w:rsidR="008B3672">
        <w:rPr>
          <w:lang w:val="en-US"/>
        </w:rPr>
        <w:t xml:space="preserve"> and </w:t>
      </w:r>
      <w:r w:rsidR="008E5080">
        <w:rPr>
          <w:lang w:val="en-US"/>
        </w:rPr>
        <w:t>value (</w:t>
      </w:r>
      <w:proofErr w:type="spellStart"/>
      <w:r w:rsidR="008E5080">
        <w:rPr>
          <w:lang w:val="en-US"/>
        </w:rPr>
        <w:t>sosmin</w:t>
      </w:r>
      <w:proofErr w:type="spellEnd"/>
      <w:r w:rsidR="008E5080">
        <w:rPr>
          <w:lang w:val="en-US"/>
        </w:rPr>
        <w:t xml:space="preserve">) of </w:t>
      </w:r>
      <w:r w:rsidR="008B3672">
        <w:rPr>
          <w:lang w:val="en-US"/>
        </w:rPr>
        <w:t xml:space="preserve">the minimum NDVI </w:t>
      </w:r>
      <w:r w:rsidR="008E5080">
        <w:rPr>
          <w:lang w:val="en-US"/>
        </w:rPr>
        <w:t xml:space="preserve">between the first index and </w:t>
      </w:r>
      <w:r w:rsidR="00351CC5">
        <w:rPr>
          <w:lang w:val="en-US"/>
        </w:rPr>
        <w:t>the</w:t>
      </w:r>
      <w:r w:rsidR="008E5080">
        <w:rPr>
          <w:lang w:val="en-US"/>
        </w:rPr>
        <w:t xml:space="preserve"> </w:t>
      </w:r>
      <w:proofErr w:type="spellStart"/>
      <w:r w:rsidR="008E5080">
        <w:rPr>
          <w:lang w:val="en-US"/>
        </w:rPr>
        <w:t>idx_max</w:t>
      </w:r>
      <w:proofErr w:type="spellEnd"/>
      <w:r w:rsidR="008E5080">
        <w:rPr>
          <w:lang w:val="en-US"/>
        </w:rPr>
        <w:t xml:space="preserve"> in the time series and the index (</w:t>
      </w:r>
      <w:proofErr w:type="spellStart"/>
      <w:r w:rsidR="008E5080">
        <w:rPr>
          <w:lang w:val="en-US"/>
        </w:rPr>
        <w:t>idx_eosmin</w:t>
      </w:r>
      <w:proofErr w:type="spellEnd"/>
      <w:r w:rsidR="008E5080">
        <w:rPr>
          <w:lang w:val="en-US"/>
        </w:rPr>
        <w:t>) and value (</w:t>
      </w:r>
      <w:proofErr w:type="spellStart"/>
      <w:r w:rsidR="008E5080">
        <w:rPr>
          <w:lang w:val="en-US"/>
        </w:rPr>
        <w:t>eosmin</w:t>
      </w:r>
      <w:proofErr w:type="spellEnd"/>
      <w:r w:rsidR="008E5080">
        <w:rPr>
          <w:lang w:val="en-US"/>
        </w:rPr>
        <w:t xml:space="preserve">) of the minimum NDVI from the </w:t>
      </w:r>
      <w:proofErr w:type="spellStart"/>
      <w:r w:rsidR="008E5080">
        <w:rPr>
          <w:lang w:val="en-US"/>
        </w:rPr>
        <w:t>idx_max</w:t>
      </w:r>
      <w:proofErr w:type="spellEnd"/>
      <w:r w:rsidR="008E5080">
        <w:rPr>
          <w:lang w:val="en-US"/>
        </w:rPr>
        <w:t xml:space="preserve"> to the last index of the time series. Step </w:t>
      </w:r>
      <w:proofErr w:type="gramStart"/>
      <w:r w:rsidR="008E5080">
        <w:rPr>
          <w:lang w:val="en-US"/>
        </w:rPr>
        <w:t>3,</w:t>
      </w:r>
      <w:proofErr w:type="gramEnd"/>
      <w:r w:rsidR="008E5080">
        <w:rPr>
          <w:lang w:val="en-US"/>
        </w:rPr>
        <w:t xml:space="preserve"> obtain the index (idx_sosv20) whose value is equal to 20 % of (maxv20-sosmin) and the index (idx_eosv20) whose value is equal to 20% of (maxv20-eosmin). Step 4</w:t>
      </w:r>
      <w:r w:rsidR="00351CC5">
        <w:rPr>
          <w:lang w:val="en-US"/>
        </w:rPr>
        <w:t>,</w:t>
      </w:r>
      <w:r w:rsidR="008E5080">
        <w:rPr>
          <w:lang w:val="en-US"/>
        </w:rPr>
        <w:t xml:space="preserve"> </w:t>
      </w:r>
      <w:r w:rsidR="00351CC5">
        <w:rPr>
          <w:lang w:val="en-US"/>
        </w:rPr>
        <w:t>t</w:t>
      </w:r>
      <w:r w:rsidR="008E5080">
        <w:rPr>
          <w:lang w:val="en-US"/>
        </w:rPr>
        <w:t xml:space="preserve">he length of the window is equal to (the length of the time series </w:t>
      </w:r>
      <w:r w:rsidR="00351CC5">
        <w:rPr>
          <w:lang w:val="en-US"/>
        </w:rPr>
        <w:t xml:space="preserve">- </w:t>
      </w:r>
      <w:r w:rsidR="008E5080">
        <w:rPr>
          <w:lang w:val="en-US"/>
        </w:rPr>
        <w:t>idx</w:t>
      </w:r>
      <w:r w:rsidR="00351CC5">
        <w:rPr>
          <w:lang w:val="en-US"/>
        </w:rPr>
        <w:t>_eosv20 +</w:t>
      </w:r>
      <w:r w:rsidR="008E5080">
        <w:rPr>
          <w:lang w:val="en-US"/>
        </w:rPr>
        <w:t>idx_sosv20</w:t>
      </w:r>
      <w:r w:rsidR="00351CC5">
        <w:rPr>
          <w:lang w:val="en-US"/>
        </w:rPr>
        <w:t>).</w:t>
      </w:r>
      <w:r w:rsidR="008E5080">
        <w:rPr>
          <w:lang w:val="en-US"/>
        </w:rPr>
        <w:t xml:space="preserve">  </w:t>
      </w:r>
      <w:r w:rsidR="00351CC5">
        <w:rPr>
          <w:lang w:val="en-US"/>
        </w:rPr>
        <w:t xml:space="preserve">Figure 2.12 gives an example of how to calculate the variable length of the window. </w:t>
      </w:r>
    </w:p>
    <w:p w14:paraId="3FB70BED" w14:textId="77777777" w:rsidR="006F33E7" w:rsidRDefault="006F33E7">
      <w:pPr>
        <w:pStyle w:val="Standard"/>
        <w:autoSpaceDE w:val="0"/>
        <w:jc w:val="both"/>
        <w:rPr>
          <w:ins w:id="179" w:author="jiang" w:date="2012-11-26T14:50:00Z"/>
          <w:lang w:val="en-US"/>
        </w:rPr>
      </w:pPr>
    </w:p>
    <w:p w14:paraId="08AC31C2" w14:textId="77777777" w:rsidR="006F33E7" w:rsidRDefault="006F33E7">
      <w:pPr>
        <w:pStyle w:val="Standard"/>
        <w:autoSpaceDE w:val="0"/>
        <w:jc w:val="both"/>
        <w:rPr>
          <w:ins w:id="180" w:author="jiang" w:date="2012-11-26T14:50:00Z"/>
          <w:lang w:val="en-US"/>
        </w:rPr>
      </w:pPr>
    </w:p>
    <w:p w14:paraId="50FDA2B0" w14:textId="77777777" w:rsidR="006F33E7" w:rsidRDefault="006F33E7">
      <w:pPr>
        <w:pStyle w:val="Standard"/>
        <w:autoSpaceDE w:val="0"/>
        <w:jc w:val="both"/>
        <w:rPr>
          <w:ins w:id="181" w:author="jiang" w:date="2012-11-26T14:50:00Z"/>
          <w:lang w:val="en-US"/>
        </w:rPr>
      </w:pPr>
    </w:p>
    <w:p w14:paraId="2D571128" w14:textId="77777777" w:rsidR="006F33E7" w:rsidRDefault="006F33E7">
      <w:pPr>
        <w:pStyle w:val="Standard"/>
        <w:autoSpaceDE w:val="0"/>
        <w:jc w:val="both"/>
        <w:rPr>
          <w:ins w:id="182" w:author="jiang" w:date="2012-11-26T14:50:00Z"/>
          <w:lang w:val="en-US"/>
        </w:rPr>
      </w:pPr>
    </w:p>
    <w:p w14:paraId="0039EF7F" w14:textId="77777777" w:rsidR="006F33E7" w:rsidRDefault="006F33E7">
      <w:pPr>
        <w:pStyle w:val="Standard"/>
        <w:autoSpaceDE w:val="0"/>
        <w:jc w:val="both"/>
        <w:rPr>
          <w:ins w:id="183" w:author="jiang" w:date="2012-11-26T14:50:00Z"/>
          <w:lang w:val="en-US"/>
        </w:rPr>
      </w:pPr>
    </w:p>
    <w:p w14:paraId="49A584F2" w14:textId="77777777" w:rsidR="006F33E7" w:rsidRDefault="006F33E7">
      <w:pPr>
        <w:pStyle w:val="Standard"/>
        <w:autoSpaceDE w:val="0"/>
        <w:jc w:val="both"/>
        <w:rPr>
          <w:ins w:id="184" w:author="jiang" w:date="2012-11-26T14:50:00Z"/>
          <w:lang w:val="en-US"/>
        </w:rPr>
      </w:pPr>
    </w:p>
    <w:p w14:paraId="6DEA1F64" w14:textId="77777777" w:rsidR="006F33E7" w:rsidRDefault="006F33E7">
      <w:pPr>
        <w:pStyle w:val="Standard"/>
        <w:autoSpaceDE w:val="0"/>
        <w:jc w:val="both"/>
        <w:rPr>
          <w:ins w:id="185" w:author="jiang" w:date="2012-11-26T14:50:00Z"/>
          <w:lang w:val="en-US"/>
        </w:rPr>
      </w:pPr>
    </w:p>
    <w:p w14:paraId="49C321A2" w14:textId="77777777" w:rsidR="006F33E7" w:rsidRDefault="006F33E7">
      <w:pPr>
        <w:pStyle w:val="Standard"/>
        <w:autoSpaceDE w:val="0"/>
        <w:jc w:val="both"/>
        <w:rPr>
          <w:ins w:id="186" w:author="jiang" w:date="2012-11-26T14:50:00Z"/>
          <w:lang w:val="en-US"/>
        </w:rPr>
      </w:pPr>
    </w:p>
    <w:p w14:paraId="5DEE29AD" w14:textId="77777777" w:rsidR="006F33E7" w:rsidRDefault="006F33E7">
      <w:pPr>
        <w:pStyle w:val="Standard"/>
        <w:autoSpaceDE w:val="0"/>
        <w:jc w:val="both"/>
        <w:rPr>
          <w:ins w:id="187" w:author="jiang" w:date="2012-11-26T14:50:00Z"/>
          <w:lang w:val="en-US"/>
        </w:rPr>
      </w:pPr>
    </w:p>
    <w:p w14:paraId="69C6B85A" w14:textId="77777777" w:rsidR="006F33E7" w:rsidRPr="00362708" w:rsidRDefault="006F33E7">
      <w:pPr>
        <w:pStyle w:val="Standard"/>
        <w:autoSpaceDE w:val="0"/>
        <w:jc w:val="both"/>
        <w:rPr>
          <w:lang w:val="en-US"/>
        </w:rPr>
      </w:pPr>
    </w:p>
    <w:p w14:paraId="66483C2F" w14:textId="77777777" w:rsidR="00EB37CC" w:rsidRPr="00362708" w:rsidRDefault="00EB37CC">
      <w:pPr>
        <w:pStyle w:val="Standard"/>
        <w:autoSpaceDE w:val="0"/>
        <w:jc w:val="both"/>
        <w:rPr>
          <w:lang w:val="en-US"/>
        </w:rPr>
      </w:pPr>
    </w:p>
    <w:p w14:paraId="7C39C5BD" w14:textId="77777777" w:rsidR="00E0317A" w:rsidRPr="00362708" w:rsidDel="00351CC5" w:rsidRDefault="00E0317A">
      <w:pPr>
        <w:pStyle w:val="Standard"/>
        <w:autoSpaceDE w:val="0"/>
        <w:jc w:val="both"/>
        <w:rPr>
          <w:del w:id="188" w:author="jiang" w:date="2012-11-26T14:45:00Z"/>
          <w:lang w:val="en-US"/>
        </w:rPr>
      </w:pPr>
    </w:p>
    <w:p w14:paraId="4F63EEBA" w14:textId="77777777" w:rsidR="00E0317A" w:rsidRPr="00362708" w:rsidDel="00351CC5" w:rsidRDefault="00E0317A">
      <w:pPr>
        <w:pStyle w:val="Standard"/>
        <w:autoSpaceDE w:val="0"/>
        <w:jc w:val="both"/>
        <w:rPr>
          <w:del w:id="189" w:author="jiang" w:date="2012-11-26T14:45:00Z"/>
          <w:lang w:val="en-US"/>
        </w:rPr>
      </w:pPr>
    </w:p>
    <w:p w14:paraId="47CA3434" w14:textId="77777777" w:rsidR="00E0317A" w:rsidRPr="00362708" w:rsidDel="00351CC5" w:rsidRDefault="00E0317A">
      <w:pPr>
        <w:pStyle w:val="Standard"/>
        <w:autoSpaceDE w:val="0"/>
        <w:jc w:val="both"/>
        <w:rPr>
          <w:del w:id="190" w:author="jiang" w:date="2012-11-26T14:45:00Z"/>
          <w:lang w:val="en-US"/>
        </w:rPr>
      </w:pPr>
    </w:p>
    <w:p w14:paraId="3341988A" w14:textId="3F22CAAE" w:rsidR="00E0317A" w:rsidRPr="00362708" w:rsidDel="00AB7D9F" w:rsidRDefault="00E0317A">
      <w:pPr>
        <w:pStyle w:val="Standard"/>
        <w:autoSpaceDE w:val="0"/>
        <w:jc w:val="both"/>
        <w:rPr>
          <w:del w:id="191" w:author="jiang" w:date="2012-11-26T13:54:00Z"/>
          <w:lang w:val="en-US"/>
        </w:rPr>
      </w:pPr>
    </w:p>
    <w:p w14:paraId="7685C451" w14:textId="77777777" w:rsidR="00E0317A" w:rsidRPr="00362708" w:rsidDel="00AB7D9F" w:rsidRDefault="00E0317A">
      <w:pPr>
        <w:pStyle w:val="Standard"/>
        <w:autoSpaceDE w:val="0"/>
        <w:jc w:val="both"/>
        <w:rPr>
          <w:del w:id="192" w:author="jiang" w:date="2012-11-26T13:54:00Z"/>
          <w:lang w:val="en-US"/>
        </w:rPr>
      </w:pPr>
    </w:p>
    <w:p w14:paraId="04C93DA2" w14:textId="62402246" w:rsidR="00E0317A" w:rsidRPr="00362708" w:rsidDel="00AB7D9F" w:rsidRDefault="00E0317A">
      <w:pPr>
        <w:pStyle w:val="Standard"/>
        <w:autoSpaceDE w:val="0"/>
        <w:jc w:val="both"/>
        <w:rPr>
          <w:del w:id="193" w:author="jiang" w:date="2012-11-26T13:54:00Z"/>
          <w:lang w:val="en-US"/>
        </w:rPr>
      </w:pPr>
    </w:p>
    <w:p w14:paraId="374E1A09" w14:textId="516FC8F2" w:rsidR="00E0317A" w:rsidRPr="00362708" w:rsidDel="00AB7D9F" w:rsidRDefault="008B3672">
      <w:pPr>
        <w:pStyle w:val="Standard"/>
        <w:autoSpaceDE w:val="0"/>
        <w:jc w:val="both"/>
        <w:rPr>
          <w:del w:id="194" w:author="jiang" w:date="2012-11-26T13:54:00Z"/>
          <w:lang w:val="en-US"/>
        </w:rPr>
      </w:pPr>
      <w:del w:id="195" w:author="jiang" w:date="2012-11-26T13:55:00Z">
        <w:r w:rsidDel="00AB7D9F">
          <w:rPr>
            <w:noProof/>
            <w:lang w:eastAsia="zh-CN" w:bidi="ar-SA"/>
          </w:rPr>
          <mc:AlternateContent>
            <mc:Choice Requires="wpg">
              <w:drawing>
                <wp:anchor distT="0" distB="0" distL="114300" distR="114300" simplePos="0" relativeHeight="251728384" behindDoc="0" locked="0" layoutInCell="1" allowOverlap="1" wp14:anchorId="49B60308" wp14:editId="005B64C5">
                  <wp:simplePos x="0" y="0"/>
                  <wp:positionH relativeFrom="column">
                    <wp:posOffset>4340860</wp:posOffset>
                  </wp:positionH>
                  <wp:positionV relativeFrom="paragraph">
                    <wp:posOffset>168275</wp:posOffset>
                  </wp:positionV>
                  <wp:extent cx="647700" cy="1060450"/>
                  <wp:effectExtent l="19050" t="0" r="19050" b="44450"/>
                  <wp:wrapNone/>
                  <wp:docPr id="69" name="Group 69"/>
                  <wp:cNvGraphicFramePr/>
                  <a:graphic xmlns:a="http://schemas.openxmlformats.org/drawingml/2006/main">
                    <a:graphicData uri="http://schemas.microsoft.com/office/word/2010/wordprocessingGroup">
                      <wpg:wgp>
                        <wpg:cNvGrpSpPr/>
                        <wpg:grpSpPr>
                          <a:xfrm>
                            <a:off x="0" y="0"/>
                            <a:ext cx="0" cy="0"/>
                            <a:chOff x="0" y="0"/>
                            <a:chExt cx="0" cy="0"/>
                          </a:xfrm>
                        </wpg:grpSpPr>
                      </wpg:wgp>
                    </a:graphicData>
                  </a:graphic>
                  <wp14:sizeRelH relativeFrom="margin">
                    <wp14:pctWidth>0</wp14:pctWidth>
                  </wp14:sizeRelH>
                  <wp14:sizeRelV relativeFrom="margin">
                    <wp14:pctHeight>0</wp14:pctHeight>
                  </wp14:sizeRelV>
                </wp:anchor>
              </w:drawing>
            </mc:Choice>
            <mc:Fallback>
              <w:pict>
                <v:group id="Group 69" o:spid="_x0000_s1026" style="position:absolute;margin-left:341.8pt;margin-top:13.25pt;width:51pt;height:83.5pt;z-index:251728384;mso-width-relative:margin;mso-height-relative:margin"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"/>
              </w:pict>
            </mc:Fallback>
          </mc:AlternateContent>
        </w:r>
      </w:del>
    </w:p>
    <w:p w14:paraId="4A49AF39" w14:textId="77777777" w:rsidR="00E0317A" w:rsidRPr="00362708" w:rsidDel="00AB7D9F" w:rsidRDefault="00E0317A">
      <w:pPr>
        <w:pStyle w:val="Standard"/>
        <w:autoSpaceDE w:val="0"/>
        <w:jc w:val="both"/>
        <w:rPr>
          <w:del w:id="196" w:author="jiang" w:date="2012-11-26T13:54:00Z"/>
          <w:lang w:val="en-US"/>
        </w:rPr>
      </w:pPr>
    </w:p>
    <w:p w14:paraId="07D40363" w14:textId="0E843FF2" w:rsidR="00E0317A" w:rsidRPr="00362708" w:rsidDel="00AB7D9F" w:rsidRDefault="00E0317A">
      <w:pPr>
        <w:pStyle w:val="Standard"/>
        <w:autoSpaceDE w:val="0"/>
        <w:jc w:val="both"/>
        <w:rPr>
          <w:del w:id="197" w:author="jiang" w:date="2012-11-26T13:54:00Z"/>
          <w:lang w:val="en-US"/>
        </w:rPr>
      </w:pPr>
    </w:p>
    <w:p w14:paraId="6B92B318" w14:textId="2AC39030" w:rsidR="00E0317A" w:rsidRPr="00362708" w:rsidDel="00AB7D9F" w:rsidRDefault="006F33E7">
      <w:pPr>
        <w:pStyle w:val="Standard"/>
        <w:autoSpaceDE w:val="0"/>
        <w:jc w:val="both"/>
        <w:rPr>
          <w:del w:id="198" w:author="jiang" w:date="2012-11-26T13:54:00Z"/>
          <w:lang w:val="en-US"/>
        </w:rPr>
      </w:pPr>
      <w:r>
        <w:rPr>
          <w:noProof/>
          <w:lang w:eastAsia="zh-CN" w:bidi="ar-SA"/>
        </w:rPr>
        <mc:AlternateContent>
          <mc:Choice Requires="wpg">
            <w:drawing>
              <wp:anchor distT="0" distB="0" distL="114300" distR="114300" simplePos="0" relativeHeight="251714048" behindDoc="0" locked="0" layoutInCell="1" allowOverlap="1" wp14:anchorId="1CDB3264" wp14:editId="4D357F1B">
                <wp:simplePos x="0" y="0"/>
                <wp:positionH relativeFrom="column">
                  <wp:posOffset>613410</wp:posOffset>
                </wp:positionH>
                <wp:positionV relativeFrom="paragraph">
                  <wp:posOffset>50800</wp:posOffset>
                </wp:positionV>
                <wp:extent cx="4927600" cy="4914900"/>
                <wp:effectExtent l="0" t="0" r="25400" b="19050"/>
                <wp:wrapNone/>
                <wp:docPr id="132" name="Group 132"/>
                <wp:cNvGraphicFramePr/>
                <a:graphic xmlns:a="http://schemas.openxmlformats.org/drawingml/2006/main">
                  <a:graphicData uri="http://schemas.microsoft.com/office/word/2010/wordprocessingGroup">
                    <wpg:wgp>
                      <wpg:cNvGrpSpPr/>
                      <wpg:grpSpPr>
                        <a:xfrm>
                          <a:off x="0" y="0"/>
                          <a:ext cx="4927600" cy="4914900"/>
                          <a:chOff x="0" y="0"/>
                          <a:chExt cx="4927600" cy="4914900"/>
                        </a:xfrm>
                      </wpg:grpSpPr>
                      <wps:wsp>
                        <wps:cNvPr id="7" name="Flowchart: Preparation 7"/>
                        <wps:cNvSpPr/>
                        <wps:spPr>
                          <a:xfrm>
                            <a:off x="927100" y="0"/>
                            <a:ext cx="2654300" cy="438150"/>
                          </a:xfrm>
                          <a:prstGeom prst="flowChartPreparation">
                            <a:avLst/>
                          </a:prstGeom>
                        </wps:spPr>
                        <wps:style>
                          <a:lnRef idx="2">
                            <a:schemeClr val="accent6"/>
                          </a:lnRef>
                          <a:fillRef idx="1">
                            <a:schemeClr val="lt1"/>
                          </a:fillRef>
                          <a:effectRef idx="0">
                            <a:schemeClr val="accent6"/>
                          </a:effectRef>
                          <a:fontRef idx="minor">
                            <a:schemeClr val="dk1"/>
                          </a:fontRef>
                        </wps:style>
                        <wps:txbx>
                          <w:txbxContent>
                            <w:p w14:paraId="638F2262" w14:textId="77777777" w:rsidR="00B80D45" w:rsidRDefault="00B80D45" w:rsidP="00334481">
                              <w:pPr>
                                <w:jc w:val="center"/>
                              </w:pPr>
                              <w:r>
                                <w:t>Time series, ratio=0.2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1" name="Group 131"/>
                        <wpg:cNvGrpSpPr/>
                        <wpg:grpSpPr>
                          <a:xfrm>
                            <a:off x="0" y="438150"/>
                            <a:ext cx="4927600" cy="4476750"/>
                            <a:chOff x="0" y="0"/>
                            <a:chExt cx="4927600" cy="4476750"/>
                          </a:xfrm>
                        </wpg:grpSpPr>
                        <wps:wsp>
                          <wps:cNvPr id="12" name="Rectangle 12"/>
                          <wps:cNvSpPr/>
                          <wps:spPr>
                            <a:xfrm>
                              <a:off x="527050" y="2990850"/>
                              <a:ext cx="361950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0F685E" w14:textId="08562BB8" w:rsidR="00B80D45" w:rsidRDefault="00B80D45" w:rsidP="008B6FC1">
                                <w:pPr>
                                  <w:jc w:val="center"/>
                                </w:pPr>
                                <w:r>
                                  <w:t>Window width=</w:t>
                                </w:r>
                                <w:proofErr w:type="spellStart"/>
                                <w:r>
                                  <w:t>num</w:t>
                                </w:r>
                                <w:proofErr w:type="spellEnd"/>
                                <w:r>
                                  <w:t xml:space="preserve"> </w:t>
                                </w:r>
                                <w:proofErr w:type="gramStart"/>
                                <w:r>
                                  <w:t>–</w:t>
                                </w:r>
                                <w:r w:rsidR="000203EC">
                                  <w:t>(</w:t>
                                </w:r>
                                <w:proofErr w:type="gramEnd"/>
                                <w:r w:rsidR="000203EC">
                                  <w:t xml:space="preserve">idx_eosv20-idx_sosv20)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0" y="203200"/>
                              <a:ext cx="4775200" cy="488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FBB735" w14:textId="3E9743FA" w:rsidR="00B80D45" w:rsidRDefault="00B80D45" w:rsidP="00334481">
                                <w:r>
                                  <w:t xml:space="preserve">   Obtain maximum NDVI value (maxv20) and its indices (</w:t>
                                </w:r>
                                <w:proofErr w:type="spellStart"/>
                                <w:r>
                                  <w:t>mxidxst</w:t>
                                </w:r>
                                <w:proofErr w:type="spellEnd"/>
                                <w:r>
                                  <w:t xml:space="preserve">, </w:t>
                                </w:r>
                                <w:proofErr w:type="spellStart"/>
                                <w:r>
                                  <w:t>mxidxed</w:t>
                                </w:r>
                                <w:proofErr w:type="spellEnd"/>
                                <w:r>
                                  <w:t>) from Apr.1 to Sep.3</w:t>
                                </w:r>
                                <w:r w:rsidR="00B70CD0">
                                  <w:t>0</w:t>
                                </w:r>
                                <w:r>
                                  <w:t xml:space="preserve"> in the time 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0" y="908050"/>
                              <a:ext cx="47752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F4359F" w14:textId="4B528505" w:rsidR="00B80D45" w:rsidRDefault="00B80D45" w:rsidP="00987CDD">
                                <w:pPr>
                                  <w:jc w:val="center"/>
                                </w:pPr>
                                <w:r>
                                  <w:t xml:space="preserve">Obtain the </w:t>
                                </w:r>
                                <w:r w:rsidR="00232104">
                                  <w:t xml:space="preserve">start of season </w:t>
                                </w:r>
                                <w:r>
                                  <w:t>minimum NDVI value (</w:t>
                                </w:r>
                                <w:proofErr w:type="spellStart"/>
                                <w:r>
                                  <w:t>sosmim</w:t>
                                </w:r>
                                <w:proofErr w:type="spellEnd"/>
                                <w:r>
                                  <w:t>) and its index (</w:t>
                                </w:r>
                                <w:proofErr w:type="spellStart"/>
                                <w:r>
                                  <w:t>idx_sosmin</w:t>
                                </w:r>
                                <w:proofErr w:type="spellEnd"/>
                                <w:r>
                                  <w:t xml:space="preserve">) from [0, </w:t>
                                </w:r>
                                <w:proofErr w:type="spellStart"/>
                                <w:r>
                                  <w:t>mxidxst</w:t>
                                </w:r>
                                <w:proofErr w:type="spellEnd"/>
                                <w:r>
                                  <w:t xml:space="preserve">]. </w:t>
                                </w:r>
                                <w:r w:rsidR="00B70CD0">
                                  <w:t>C</w:t>
                                </w:r>
                                <w:r>
                                  <w:t>alculate SOS-threshold (sosv20) =0.2*(maxv20-sosmin) and its index</w:t>
                                </w:r>
                                <w:r w:rsidR="000203EC">
                                  <w:t xml:space="preserve"> </w:t>
                                </w:r>
                                <w:r>
                                  <w:t>(idx_sosv20)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1905000"/>
                              <a:ext cx="4775200" cy="869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CA8C3F" w14:textId="37C5DE4B" w:rsidR="00B80D45" w:rsidRDefault="00B80D45" w:rsidP="0065248F">
                                <w:pPr>
                                  <w:jc w:val="center"/>
                                </w:pPr>
                                <w:r>
                                  <w:t xml:space="preserve">Obtain the </w:t>
                                </w:r>
                                <w:r w:rsidR="00232104">
                                  <w:t xml:space="preserve">end of season </w:t>
                                </w:r>
                                <w:r>
                                  <w:t>minimum NDVI (</w:t>
                                </w:r>
                                <w:proofErr w:type="spellStart"/>
                                <w:r>
                                  <w:t>eosmin</w:t>
                                </w:r>
                                <w:proofErr w:type="spellEnd"/>
                                <w:r>
                                  <w:t>) and its index (</w:t>
                                </w:r>
                                <w:proofErr w:type="spellStart"/>
                                <w:r>
                                  <w:t>idx_eosmin</w:t>
                                </w:r>
                                <w:proofErr w:type="spellEnd"/>
                                <w:r>
                                  <w:t>) from [mxidxed</w:t>
                                </w:r>
                                <w:proofErr w:type="gramStart"/>
                                <w:r>
                                  <w:t>:num</w:t>
                                </w:r>
                                <w:proofErr w:type="gramEnd"/>
                                <w:r>
                                  <w:t xml:space="preserve">-1], where </w:t>
                                </w:r>
                                <w:proofErr w:type="spellStart"/>
                                <w:r>
                                  <w:t>num</w:t>
                                </w:r>
                                <w:proofErr w:type="spellEnd"/>
                                <w:r>
                                  <w:t xml:space="preserve"> is the length of the time series.</w:t>
                                </w:r>
                                <w:r w:rsidR="00B70CD0">
                                  <w:t xml:space="preserve"> C</w:t>
                                </w:r>
                                <w:r>
                                  <w:t>alculate EOS-threshold (eosv20</w:t>
                                </w:r>
                                <w:proofErr w:type="gramStart"/>
                                <w:r>
                                  <w:t>)=</w:t>
                                </w:r>
                                <w:proofErr w:type="gramEnd"/>
                                <w:r>
                                  <w:t>0.2*(maxv20-eosmin) and its index (idx_eosv20)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lowchart: Terminator 14"/>
                          <wps:cNvSpPr/>
                          <wps:spPr>
                            <a:xfrm>
                              <a:off x="0" y="3803650"/>
                              <a:ext cx="4927600" cy="67310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5C30ACC0" w14:textId="6CD7DA9A" w:rsidR="00B80D45" w:rsidRDefault="00B80D45" w:rsidP="00B23B37">
                                <w:pPr>
                                  <w:jc w:val="center"/>
                                </w:pPr>
                                <w:r>
                                  <w:t xml:space="preserve">Window width, sosv20, </w:t>
                                </w:r>
                                <w:r w:rsidR="00B70CD0">
                                  <w:t>idx_sosv2</w:t>
                                </w:r>
                                <w:r w:rsidR="000203EC">
                                  <w:t>0</w:t>
                                </w:r>
                                <w:r w:rsidR="00B70CD0">
                                  <w:t xml:space="preserve">, </w:t>
                                </w:r>
                                <w:proofErr w:type="spellStart"/>
                                <w:r w:rsidR="00B70CD0">
                                  <w:t>sosmin</w:t>
                                </w:r>
                                <w:proofErr w:type="spellEnd"/>
                                <w:r w:rsidR="00B70CD0">
                                  <w:t xml:space="preserve">, </w:t>
                                </w:r>
                                <w:proofErr w:type="spellStart"/>
                                <w:r>
                                  <w:t>idx_sosmin</w:t>
                                </w:r>
                                <w:proofErr w:type="spellEnd"/>
                                <w:r>
                                  <w:t>, eosv20,</w:t>
                                </w:r>
                                <w:r w:rsidR="00B70CD0">
                                  <w:t xml:space="preserve"> idx_eosv20, </w:t>
                                </w:r>
                                <w:proofErr w:type="spellStart"/>
                                <w:r w:rsidR="00B70CD0">
                                  <w:t>eosmin</w:t>
                                </w:r>
                                <w:proofErr w:type="spellEnd"/>
                                <w:r w:rsidR="00B70CD0">
                                  <w:t xml:space="preserve">, </w:t>
                                </w:r>
                                <w:proofErr w:type="gramStart"/>
                                <w:r w:rsidR="00B70CD0">
                                  <w:t xml:space="preserve">and </w:t>
                                </w:r>
                                <w:r>
                                  <w:t xml:space="preserve"> </w:t>
                                </w:r>
                                <w:proofErr w:type="spellStart"/>
                                <w:r>
                                  <w:t>idx</w:t>
                                </w:r>
                                <w:proofErr w:type="gramEnd"/>
                                <w:r>
                                  <w:t>_eosmin</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2292350" y="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2292350" y="692150"/>
                              <a:ext cx="0" cy="215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2292350" y="1682750"/>
                              <a:ext cx="0" cy="222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2317750" y="2774950"/>
                              <a:ext cx="0" cy="215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2292350" y="351790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132" o:spid="_x0000_s1079" style="position:absolute;left:0;text-align:left;margin-left:48.3pt;margin-top:4pt;width:388pt;height:387pt;z-index:251714048" coordsize="49276,4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">
                <v:shape id="Flowchart: Preparation 7" o:spid="_x0000_s1080" type="#_x0000_t117" style="position:absolute;left:9271;width:2654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crtcUA&#10;AADaAAAADwAAAGRycy9kb3ducmV2LnhtbESPQWvCQBSE7wX/w/KE3szGIFpSVykhSi8eagPp8TX7&#10;moRm34bsatL++q4g9DjMzDfMdj+ZTlxpcK1lBcsoBkFcWd1yraB4PyyeQDiPrLGzTAp+yMF+N3vY&#10;YqrtyG90PftaBAi7FBU03veplK5qyKCLbE8cvC87GPRBDrXUA44BbjqZxPFaGmw5LDTYU9ZQ9X2+&#10;GAV5ecqWucw+jhe5yn7Hz2NZ9IlSj/Pp5RmEp8n/h+/tV61gA7cr4Qb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yu1xQAAANoAAAAPAAAAAAAAAAAAAAAAAJgCAABkcnMv&#10;ZG93bnJldi54bWxQSwUGAAAAAAQABAD1AAAAigMAAAAA&#10;" fillcolor="white [3201]" strokecolor="#f79646 [3209]" strokeweight="2pt">
                  <v:textbox>
                    <w:txbxContent>
                      <w:p w14:paraId="638F2262" w14:textId="77777777" w:rsidR="00B80D45" w:rsidRDefault="00B80D45" w:rsidP="00334481">
                        <w:pPr>
                          <w:jc w:val="center"/>
                        </w:pPr>
                        <w:r>
                          <w:t>Time series, ratio=0.2</w:t>
                        </w:r>
                      </w:p>
                    </w:txbxContent>
                  </v:textbox>
                </v:shape>
                <v:group id="Group 131" o:spid="_x0000_s1081" style="position:absolute;top:4381;width:49276;height:44768" coordsize="49276,44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rect id="Rectangle 12" o:spid="_x0000_s1082" style="position:absolute;left:5270;top:29908;width:36195;height:5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8OcEA&#10;AADbAAAADwAAAGRycy9kb3ducmV2LnhtbERPTWuDQBC9F/Iflgnk1qzxYIrNJgShUA9SkkZ6HdyJ&#10;StxZcTdq/n22UOhtHu9zdofZdGKkwbWWFWzWEQjiyuqWawWX74/XNxDOI2vsLJOCBzk47BcvO0y1&#10;nfhE49nXIoSwS1FB432fSumqhgy6te2JA3e1g0Ef4FBLPeAUwk0n4yhKpMGWQ0ODPWUNVbfz3Sgo&#10;kqKIMS9/yrzMcrfd6C9/1UqtlvPxHYSn2f+L/9yfOsyP4feXcID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KvDnBAAAA2wAAAA8AAAAAAAAAAAAAAAAAmAIAAGRycy9kb3du&#10;cmV2LnhtbFBLBQYAAAAABAAEAPUAAACGAwAAAAA=&#10;" fillcolor="white [3201]" strokecolor="#f79646 [3209]" strokeweight="2pt">
                    <v:textbox>
                      <w:txbxContent>
                        <w:p w14:paraId="440F685E" w14:textId="08562BB8" w:rsidR="00B80D45" w:rsidRDefault="00B80D45" w:rsidP="008B6FC1">
                          <w:pPr>
                            <w:jc w:val="center"/>
                          </w:pPr>
                          <w:r>
                            <w:t>Window width=</w:t>
                          </w:r>
                          <w:proofErr w:type="spellStart"/>
                          <w:r>
                            <w:t>num</w:t>
                          </w:r>
                          <w:proofErr w:type="spellEnd"/>
                          <w:r>
                            <w:t xml:space="preserve"> </w:t>
                          </w:r>
                          <w:proofErr w:type="gramStart"/>
                          <w:r>
                            <w:t>–</w:t>
                          </w:r>
                          <w:r w:rsidR="000203EC">
                            <w:t>(</w:t>
                          </w:r>
                          <w:proofErr w:type="gramEnd"/>
                          <w:r w:rsidR="000203EC">
                            <w:t xml:space="preserve">idx_eosv20-idx_sosv20) </w:t>
                          </w:r>
                        </w:p>
                      </w:txbxContent>
                    </v:textbox>
                  </v:rect>
                  <v:rect id="Rectangle 8" o:spid="_x0000_s1083" style="position:absolute;top:2032;width:47752;height:4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uQSbwA&#10;AADaAAAADwAAAGRycy9kb3ducmV2LnhtbERPuwrCMBTdBf8hXMFNUx1UqlFEEOxQxEdxvTTXttjc&#10;lCZq/XszCI6H815tOlOLF7WusqxgMo5AEOdWV1wouF72owUI55E11pZJwYccbNb93gpjbd98otfZ&#10;FyKEsItRQel9E0vp8pIMurFtiAN3t61BH2BbSN3iO4SbWk6jaCYNVhwaSmxoV1L+OD+NgnSWplNM&#10;sluWZLvEzSf66O9aqeGg2y5BeOr8X/xzH7SCsDVcCTd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e5BJvAAAANoAAAAPAAAAAAAAAAAAAAAAAJgCAABkcnMvZG93bnJldi54&#10;bWxQSwUGAAAAAAQABAD1AAAAgQMAAAAA&#10;" fillcolor="white [3201]" strokecolor="#f79646 [3209]" strokeweight="2pt">
                    <v:textbox>
                      <w:txbxContent>
                        <w:p w14:paraId="3FFBB735" w14:textId="3E9743FA" w:rsidR="00B80D45" w:rsidRDefault="00B80D45" w:rsidP="00334481">
                          <w:r>
                            <w:t xml:space="preserve">   Obtain maximum NDVI value (maxv20) and its indices (</w:t>
                          </w:r>
                          <w:proofErr w:type="spellStart"/>
                          <w:r>
                            <w:t>mxidxst</w:t>
                          </w:r>
                          <w:proofErr w:type="spellEnd"/>
                          <w:r>
                            <w:t xml:space="preserve">, </w:t>
                          </w:r>
                          <w:proofErr w:type="spellStart"/>
                          <w:r>
                            <w:t>mxidxed</w:t>
                          </w:r>
                          <w:proofErr w:type="spellEnd"/>
                          <w:r>
                            <w:t>) from Apr.1 to Sep.3</w:t>
                          </w:r>
                          <w:r w:rsidR="00B70CD0">
                            <w:t>0</w:t>
                          </w:r>
                          <w:r>
                            <w:t xml:space="preserve"> in the time series</w:t>
                          </w:r>
                        </w:p>
                      </w:txbxContent>
                    </v:textbox>
                  </v:rect>
                  <v:rect id="Rectangle 9" o:spid="_x0000_s1084" style="position:absolute;top:9080;width:47752;height:7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10sIA&#10;AADaAAAADwAAAGRycy9kb3ducmV2LnhtbESPT4vCMBTE74LfIbwFb5rag67VKEtB2B7K4p/i9dE8&#10;22LzUpqs1m+/EYQ9DjPzG2azG0wr7tS7xrKC+SwCQVxa3XCl4HzaTz9BOI+ssbVMCp7kYLcdjzaY&#10;aPvgA92PvhIBwi5BBbX3XSKlK2sy6Ga2Iw7e1fYGfZB9JXWPjwA3rYyjaCENNhwWauworam8HX+N&#10;gnyR5zFmxaXIijRzy7n+8Vet1ORj+FqD8DT4//C7/a0VrOB1JdwA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zXSwgAAANoAAAAPAAAAAAAAAAAAAAAAAJgCAABkcnMvZG93&#10;bnJldi54bWxQSwUGAAAAAAQABAD1AAAAhwMAAAAA&#10;" fillcolor="white [3201]" strokecolor="#f79646 [3209]" strokeweight="2pt">
                    <v:textbox>
                      <w:txbxContent>
                        <w:p w14:paraId="20F4359F" w14:textId="4B528505" w:rsidR="00B80D45" w:rsidRDefault="00B80D45" w:rsidP="00987CDD">
                          <w:pPr>
                            <w:jc w:val="center"/>
                          </w:pPr>
                          <w:r>
                            <w:t xml:space="preserve">Obtain the </w:t>
                          </w:r>
                          <w:r w:rsidR="00232104">
                            <w:t xml:space="preserve">start of season </w:t>
                          </w:r>
                          <w:r>
                            <w:t>minimum NDVI value (</w:t>
                          </w:r>
                          <w:proofErr w:type="spellStart"/>
                          <w:r>
                            <w:t>sosmim</w:t>
                          </w:r>
                          <w:proofErr w:type="spellEnd"/>
                          <w:r>
                            <w:t>) and its index (</w:t>
                          </w:r>
                          <w:proofErr w:type="spellStart"/>
                          <w:r>
                            <w:t>idx_sosmin</w:t>
                          </w:r>
                          <w:proofErr w:type="spellEnd"/>
                          <w:r>
                            <w:t xml:space="preserve">) from [0, </w:t>
                          </w:r>
                          <w:proofErr w:type="spellStart"/>
                          <w:r>
                            <w:t>mxidxst</w:t>
                          </w:r>
                          <w:proofErr w:type="spellEnd"/>
                          <w:r>
                            <w:t xml:space="preserve">]. </w:t>
                          </w:r>
                          <w:r w:rsidR="00B70CD0">
                            <w:t>C</w:t>
                          </w:r>
                          <w:r>
                            <w:t>alculate SOS-threshold (sosv20) =0.2*(maxv20-sosmin) and its index</w:t>
                          </w:r>
                          <w:r w:rsidR="000203EC">
                            <w:t xml:space="preserve"> </w:t>
                          </w:r>
                          <w:r>
                            <w:t>(idx_sosv20)</w:t>
                          </w:r>
                        </w:p>
                      </w:txbxContent>
                    </v:textbox>
                  </v:rect>
                  <v:rect id="Rectangle 10" o:spid="_x0000_s1085" style="position:absolute;top:19050;width:47752;height:8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H1cIA&#10;AADbAAAADwAAAGRycy9kb3ducmV2LnhtbESPQYvCQAyF7wv+hyGCt3WqB5XqKCII20NZdC1eQye2&#10;xU6mdGa1/vvNQdhbwnt578tmN7hWPagPjWcDs2kCirj0tuHKwOXn+LkCFSKyxdYzGXhRgN129LHB&#10;1Ponn+hxjpWSEA4pGqhj7FKtQ1mTwzD1HbFoN987jLL2lbY9PiXctXqeJAvtsGFpqLGjQ03l/fzr&#10;DOSLPJ9jVlyLrDhkYTmz3/FmjZmMh/0aVKQh/pvf119W8IVefpEB9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IfVwgAAANsAAAAPAAAAAAAAAAAAAAAAAJgCAABkcnMvZG93&#10;bnJldi54bWxQSwUGAAAAAAQABAD1AAAAhwMAAAAA&#10;" fillcolor="white [3201]" strokecolor="#f79646 [3209]" strokeweight="2pt">
                    <v:textbox>
                      <w:txbxContent>
                        <w:p w14:paraId="1ACA8C3F" w14:textId="37C5DE4B" w:rsidR="00B80D45" w:rsidRDefault="00B80D45" w:rsidP="0065248F">
                          <w:pPr>
                            <w:jc w:val="center"/>
                          </w:pPr>
                          <w:r>
                            <w:t xml:space="preserve">Obtain the </w:t>
                          </w:r>
                          <w:r w:rsidR="00232104">
                            <w:t xml:space="preserve">end of season </w:t>
                          </w:r>
                          <w:r>
                            <w:t>minimum NDVI (</w:t>
                          </w:r>
                          <w:proofErr w:type="spellStart"/>
                          <w:r>
                            <w:t>eosmin</w:t>
                          </w:r>
                          <w:proofErr w:type="spellEnd"/>
                          <w:r>
                            <w:t>) and its index (</w:t>
                          </w:r>
                          <w:proofErr w:type="spellStart"/>
                          <w:r>
                            <w:t>idx_eosmin</w:t>
                          </w:r>
                          <w:proofErr w:type="spellEnd"/>
                          <w:r>
                            <w:t>) from [mxidxed</w:t>
                          </w:r>
                          <w:proofErr w:type="gramStart"/>
                          <w:r>
                            <w:t>:num</w:t>
                          </w:r>
                          <w:proofErr w:type="gramEnd"/>
                          <w:r>
                            <w:t xml:space="preserve">-1], where </w:t>
                          </w:r>
                          <w:proofErr w:type="spellStart"/>
                          <w:r>
                            <w:t>num</w:t>
                          </w:r>
                          <w:proofErr w:type="spellEnd"/>
                          <w:r>
                            <w:t xml:space="preserve"> is the length of the time series.</w:t>
                          </w:r>
                          <w:r w:rsidR="00B70CD0">
                            <w:t xml:space="preserve"> C</w:t>
                          </w:r>
                          <w:r>
                            <w:t>alculate EOS-threshold (eosv20</w:t>
                          </w:r>
                          <w:proofErr w:type="gramStart"/>
                          <w:r>
                            <w:t>)=</w:t>
                          </w:r>
                          <w:proofErr w:type="gramEnd"/>
                          <w:r>
                            <w:t>0.2*(maxv20-eosmin) and its index (idx_eosv20)</w:t>
                          </w:r>
                        </w:p>
                      </w:txbxContent>
                    </v:textbox>
                  </v:rect>
                  <v:shape id="Flowchart: Terminator 14" o:spid="_x0000_s1086" type="#_x0000_t116" style="position:absolute;top:38036;width:49276;height:6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CxIsEA&#10;AADbAAAADwAAAGRycy9kb3ducmV2LnhtbERPTYvCMBC9L+x/CCN4W1NFRLqmRUVFwYtaPA/NbFts&#10;Jt0mavXXbxYEb/N4nzNLO1OLG7WusqxgOIhAEOdWV1woyE7rrykI55E11pZJwYMcpMnnxwxjbe98&#10;oNvRFyKEsItRQel9E0vp8pIMuoFtiAP3Y1uDPsC2kLrFewg3tRxF0UQarDg0lNjQsqT8crwaBTu5&#10;Wozq6zr7vWyW3WrynJ4f+71S/V43/wbhqfNv8cu91WH+GP5/CQfI5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AsSLBAAAA2wAAAA8AAAAAAAAAAAAAAAAAmAIAAGRycy9kb3du&#10;cmV2LnhtbFBLBQYAAAAABAAEAPUAAACGAwAAAAA=&#10;" fillcolor="white [3201]" strokecolor="#f79646 [3209]" strokeweight="2pt">
                    <v:textbox>
                      <w:txbxContent>
                        <w:p w14:paraId="5C30ACC0" w14:textId="6CD7DA9A" w:rsidR="00B80D45" w:rsidRDefault="00B80D45" w:rsidP="00B23B37">
                          <w:pPr>
                            <w:jc w:val="center"/>
                          </w:pPr>
                          <w:r>
                            <w:t xml:space="preserve">Window width, sosv20, </w:t>
                          </w:r>
                          <w:r w:rsidR="00B70CD0">
                            <w:t>idx_sosv2</w:t>
                          </w:r>
                          <w:r w:rsidR="000203EC">
                            <w:t>0</w:t>
                          </w:r>
                          <w:r w:rsidR="00B70CD0">
                            <w:t xml:space="preserve">, </w:t>
                          </w:r>
                          <w:proofErr w:type="spellStart"/>
                          <w:r w:rsidR="00B70CD0">
                            <w:t>sosmin</w:t>
                          </w:r>
                          <w:proofErr w:type="spellEnd"/>
                          <w:r w:rsidR="00B70CD0">
                            <w:t xml:space="preserve">, </w:t>
                          </w:r>
                          <w:proofErr w:type="spellStart"/>
                          <w:r>
                            <w:t>idx_sosmin</w:t>
                          </w:r>
                          <w:proofErr w:type="spellEnd"/>
                          <w:r>
                            <w:t>, eosv20,</w:t>
                          </w:r>
                          <w:r w:rsidR="00B70CD0">
                            <w:t xml:space="preserve"> idx_eosv20, </w:t>
                          </w:r>
                          <w:proofErr w:type="spellStart"/>
                          <w:r w:rsidR="00B70CD0">
                            <w:t>eosmin</w:t>
                          </w:r>
                          <w:proofErr w:type="spellEnd"/>
                          <w:r w:rsidR="00B70CD0">
                            <w:t xml:space="preserve">, </w:t>
                          </w:r>
                          <w:proofErr w:type="gramStart"/>
                          <w:r w:rsidR="00B70CD0">
                            <w:t xml:space="preserve">and </w:t>
                          </w:r>
                          <w:r>
                            <w:t xml:space="preserve"> </w:t>
                          </w:r>
                          <w:proofErr w:type="spellStart"/>
                          <w:r>
                            <w:t>idx</w:t>
                          </w:r>
                          <w:proofErr w:type="gramEnd"/>
                          <w:r>
                            <w:t>_eosmin</w:t>
                          </w:r>
                          <w:proofErr w:type="spellEnd"/>
                          <w:r>
                            <w:t xml:space="preserve">, </w:t>
                          </w:r>
                        </w:p>
                      </w:txbxContent>
                    </v:textbox>
                  </v:shape>
                  <v:shape id="Straight Arrow Connector 16" o:spid="_x0000_s1087" type="#_x0000_t32" style="position:absolute;left:22923;width:0;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shape id="Straight Arrow Connector 18" o:spid="_x0000_s1088" type="#_x0000_t32" style="position:absolute;left:22923;top:6921;width:0;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5O0MMAAADbAAAADwAAAGRycy9kb3ducmV2LnhtbESPT2vCQBDF7wW/wzIFb3VTJSWkriJC&#10;aK/+A72N2TEJzc6G7Ebjt+8cCr3N8N6895vlenStulMfGs8G3mcJKOLS24YrA8dD8ZaBChHZYuuZ&#10;DDwpwHo1eVlibv2Dd3Tfx0pJCIccDdQxdrnWoazJYZj5jli0m+8dRln7StseHxLuWj1Pkg/tsGFp&#10;qLGjbU3lz35wBha36/iVxY3OirPfDkOapqfiYsz0ddx8goo0xn/z3/W3FXyBlV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uTtDDAAAA2wAAAA8AAAAAAAAAAAAA&#10;AAAAoQIAAGRycy9kb3ducmV2LnhtbFBLBQYAAAAABAAEAPkAAACRAwAAAAA=&#10;" strokecolor="#4579b8 [3044]">
                    <v:stroke endarrow="open"/>
                  </v:shape>
                  <v:shape id="Straight Arrow Connector 20" o:spid="_x0000_s1089" type="#_x0000_t32" style="position:absolute;left:22923;top:16827;width:0;height:22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Straight Arrow Connector 21" o:spid="_x0000_s1090" type="#_x0000_t32" style="position:absolute;left:23177;top:27749;width:0;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Straight Arrow Connector 38" o:spid="_x0000_s1091" type="#_x0000_t32" style="position:absolute;left:22923;top:35179;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sSsL8AAADbAAAADwAAAGRycy9kb3ducmV2LnhtbERPS2vCQBC+F/wPyxS81U2VlJC6igih&#10;vfoCvY3ZMQnNzobsRuO/7xwKPX587+V6dK26Ux8azwbeZwko4tLbhisDx0PxloEKEdli65kMPCnA&#10;ejV5WWJu/YN3dN/HSkkIhxwN1DF2udahrMlhmPmOWLib7x1GgX2lbY8PCXetnifJh3bYsDTU2NG2&#10;pvJnPzgDi9t1/MriRmfF2W+HIU3TU3ExZvo6bj5BRRrjv/jP/W3FJ2P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5sSsL8AAADbAAAADwAAAAAAAAAAAAAAAACh&#10;AgAAZHJzL2Rvd25yZXYueG1sUEsFBgAAAAAEAAQA+QAAAI0DAAAAAA==&#10;" strokecolor="#4579b8 [3044]">
                    <v:stroke endarrow="open"/>
                  </v:shape>
                </v:group>
              </v:group>
            </w:pict>
          </mc:Fallback>
        </mc:AlternateContent>
      </w:r>
    </w:p>
    <w:p w14:paraId="75EDA084" w14:textId="77777777" w:rsidR="00E0317A" w:rsidRPr="00362708" w:rsidDel="00351CC5" w:rsidRDefault="00E0317A">
      <w:pPr>
        <w:pStyle w:val="Standard"/>
        <w:autoSpaceDE w:val="0"/>
        <w:jc w:val="both"/>
        <w:rPr>
          <w:del w:id="199" w:author="jiang" w:date="2012-11-26T14:45:00Z"/>
          <w:lang w:val="en-US"/>
        </w:rPr>
      </w:pPr>
    </w:p>
    <w:p w14:paraId="3833F173" w14:textId="77777777" w:rsidR="00E0317A" w:rsidRPr="00362708" w:rsidDel="00351CC5" w:rsidRDefault="00E0317A">
      <w:pPr>
        <w:pStyle w:val="Standard"/>
        <w:autoSpaceDE w:val="0"/>
        <w:jc w:val="both"/>
        <w:rPr>
          <w:del w:id="200" w:author="jiang" w:date="2012-11-26T14:45:00Z"/>
          <w:lang w:val="en-US"/>
        </w:rPr>
      </w:pPr>
    </w:p>
    <w:p w14:paraId="3BC2883E" w14:textId="1E43D15D" w:rsidR="00E0317A" w:rsidRPr="00362708" w:rsidDel="00351CC5" w:rsidRDefault="00E0317A">
      <w:pPr>
        <w:pStyle w:val="Standard"/>
        <w:autoSpaceDE w:val="0"/>
        <w:jc w:val="both"/>
        <w:rPr>
          <w:del w:id="201" w:author="jiang" w:date="2012-11-26T14:45:00Z"/>
          <w:lang w:val="en-US"/>
        </w:rPr>
      </w:pPr>
    </w:p>
    <w:p w14:paraId="30F18698" w14:textId="77777777" w:rsidR="00E0317A" w:rsidRPr="00362708" w:rsidDel="00351CC5" w:rsidRDefault="00E0317A">
      <w:pPr>
        <w:pStyle w:val="Standard"/>
        <w:autoSpaceDE w:val="0"/>
        <w:jc w:val="both"/>
        <w:rPr>
          <w:del w:id="202" w:author="jiang" w:date="2012-11-26T14:45:00Z"/>
          <w:lang w:val="en-US"/>
        </w:rPr>
      </w:pPr>
    </w:p>
    <w:p w14:paraId="3CC5476A" w14:textId="7D33AEF2" w:rsidR="00E0317A" w:rsidRPr="00362708" w:rsidDel="00351CC5" w:rsidRDefault="00E0317A">
      <w:pPr>
        <w:pStyle w:val="Standard"/>
        <w:autoSpaceDE w:val="0"/>
        <w:jc w:val="both"/>
        <w:rPr>
          <w:del w:id="203" w:author="jiang" w:date="2012-11-26T14:45:00Z"/>
          <w:lang w:val="en-US"/>
        </w:rPr>
      </w:pPr>
    </w:p>
    <w:p w14:paraId="7751914F" w14:textId="77777777" w:rsidR="00E0317A" w:rsidRPr="00362708" w:rsidDel="00351CC5" w:rsidRDefault="00E0317A">
      <w:pPr>
        <w:pStyle w:val="Standard"/>
        <w:autoSpaceDE w:val="0"/>
        <w:jc w:val="both"/>
        <w:rPr>
          <w:del w:id="204" w:author="jiang" w:date="2012-11-26T14:45:00Z"/>
          <w:lang w:val="en-US"/>
        </w:rPr>
      </w:pPr>
    </w:p>
    <w:p w14:paraId="0F4081CF" w14:textId="77777777" w:rsidR="00E0317A" w:rsidRPr="00362708" w:rsidDel="00351CC5" w:rsidRDefault="00E0317A">
      <w:pPr>
        <w:pStyle w:val="Standard"/>
        <w:autoSpaceDE w:val="0"/>
        <w:jc w:val="both"/>
        <w:rPr>
          <w:del w:id="205" w:author="jiang" w:date="2012-11-26T14:45:00Z"/>
          <w:lang w:val="en-US"/>
        </w:rPr>
      </w:pPr>
    </w:p>
    <w:p w14:paraId="38C08A49" w14:textId="77777777" w:rsidR="00E0317A" w:rsidRPr="00362708" w:rsidDel="00351CC5" w:rsidRDefault="00E0317A">
      <w:pPr>
        <w:pStyle w:val="Standard"/>
        <w:autoSpaceDE w:val="0"/>
        <w:jc w:val="both"/>
        <w:rPr>
          <w:del w:id="206" w:author="jiang" w:date="2012-11-26T14:45:00Z"/>
          <w:lang w:val="en-US"/>
        </w:rPr>
      </w:pPr>
    </w:p>
    <w:p w14:paraId="4D85F32D" w14:textId="77777777" w:rsidR="00E0317A" w:rsidRPr="00362708" w:rsidRDefault="00E0317A">
      <w:pPr>
        <w:pStyle w:val="Standard"/>
        <w:autoSpaceDE w:val="0"/>
        <w:jc w:val="both"/>
        <w:rPr>
          <w:lang w:val="en-US"/>
        </w:rPr>
      </w:pPr>
    </w:p>
    <w:p w14:paraId="26CEEB54" w14:textId="220DF261" w:rsidR="00E0317A" w:rsidRPr="00362708" w:rsidRDefault="00E0317A">
      <w:pPr>
        <w:pStyle w:val="Standard"/>
        <w:autoSpaceDE w:val="0"/>
        <w:jc w:val="both"/>
        <w:rPr>
          <w:lang w:val="en-US"/>
        </w:rPr>
      </w:pPr>
    </w:p>
    <w:p w14:paraId="6B26B128" w14:textId="77777777" w:rsidR="00E0317A" w:rsidRPr="00362708" w:rsidRDefault="00E0317A">
      <w:pPr>
        <w:pStyle w:val="Standard"/>
        <w:autoSpaceDE w:val="0"/>
        <w:jc w:val="both"/>
        <w:rPr>
          <w:lang w:val="en-US"/>
        </w:rPr>
      </w:pPr>
    </w:p>
    <w:p w14:paraId="46673BD9" w14:textId="5AD5B7F4" w:rsidR="00E0317A" w:rsidRPr="00362708" w:rsidRDefault="00E0317A">
      <w:pPr>
        <w:pStyle w:val="Standard"/>
        <w:autoSpaceDE w:val="0"/>
        <w:jc w:val="both"/>
        <w:rPr>
          <w:lang w:val="en-US"/>
        </w:rPr>
      </w:pPr>
    </w:p>
    <w:p w14:paraId="016FD877" w14:textId="77777777" w:rsidR="00E0317A" w:rsidRPr="00362708" w:rsidRDefault="00E0317A">
      <w:pPr>
        <w:pStyle w:val="Standard"/>
        <w:autoSpaceDE w:val="0"/>
        <w:jc w:val="both"/>
        <w:rPr>
          <w:lang w:val="en-US"/>
        </w:rPr>
      </w:pPr>
    </w:p>
    <w:p w14:paraId="3ACFFE89" w14:textId="6C98E83D" w:rsidR="00E0317A" w:rsidRPr="00362708" w:rsidRDefault="00E0317A">
      <w:pPr>
        <w:pStyle w:val="Standard"/>
        <w:autoSpaceDE w:val="0"/>
        <w:jc w:val="both"/>
        <w:rPr>
          <w:lang w:val="en-US"/>
        </w:rPr>
      </w:pPr>
    </w:p>
    <w:p w14:paraId="5864952D" w14:textId="77777777" w:rsidR="00E0317A" w:rsidRPr="00362708" w:rsidRDefault="00E0317A">
      <w:pPr>
        <w:pStyle w:val="Standard"/>
        <w:autoSpaceDE w:val="0"/>
        <w:jc w:val="both"/>
        <w:rPr>
          <w:lang w:val="en-US"/>
        </w:rPr>
      </w:pPr>
    </w:p>
    <w:p w14:paraId="25BBC8A0" w14:textId="539FC808" w:rsidR="00E0317A" w:rsidRPr="00362708" w:rsidRDefault="00E0317A">
      <w:pPr>
        <w:pStyle w:val="Standard"/>
        <w:autoSpaceDE w:val="0"/>
        <w:jc w:val="both"/>
        <w:rPr>
          <w:lang w:val="en-US"/>
        </w:rPr>
      </w:pPr>
    </w:p>
    <w:p w14:paraId="300C5D78" w14:textId="77777777" w:rsidR="00E0317A" w:rsidRPr="00362708" w:rsidRDefault="00E0317A">
      <w:pPr>
        <w:pStyle w:val="Standard"/>
        <w:autoSpaceDE w:val="0"/>
        <w:jc w:val="both"/>
        <w:rPr>
          <w:lang w:val="en-US"/>
        </w:rPr>
      </w:pPr>
    </w:p>
    <w:p w14:paraId="656A9909" w14:textId="2836B088" w:rsidR="00E0317A" w:rsidRPr="00362708" w:rsidRDefault="00E0317A">
      <w:pPr>
        <w:pStyle w:val="Standard"/>
        <w:autoSpaceDE w:val="0"/>
        <w:jc w:val="both"/>
        <w:rPr>
          <w:lang w:val="en-US"/>
        </w:rPr>
      </w:pPr>
    </w:p>
    <w:p w14:paraId="457DE34F" w14:textId="77777777" w:rsidR="009922E1" w:rsidRDefault="00E0317A">
      <w:pPr>
        <w:pStyle w:val="Standard"/>
        <w:autoSpaceDE w:val="0"/>
        <w:jc w:val="both"/>
        <w:rPr>
          <w:lang w:val="en-US"/>
        </w:rPr>
      </w:pPr>
      <w:r w:rsidRPr="00362708">
        <w:rPr>
          <w:lang w:val="en-US"/>
        </w:rPr>
        <w:t xml:space="preserve">  </w:t>
      </w:r>
    </w:p>
    <w:p w14:paraId="09861CE7" w14:textId="77777777" w:rsidR="008D2C26" w:rsidRDefault="008D2C26">
      <w:pPr>
        <w:pStyle w:val="Standard"/>
        <w:autoSpaceDE w:val="0"/>
        <w:jc w:val="both"/>
        <w:rPr>
          <w:lang w:val="en-US"/>
        </w:rPr>
      </w:pPr>
    </w:p>
    <w:p w14:paraId="790F7D2A" w14:textId="77777777" w:rsidR="008D2C26" w:rsidRDefault="008D2C26">
      <w:pPr>
        <w:pStyle w:val="Standard"/>
        <w:autoSpaceDE w:val="0"/>
        <w:jc w:val="both"/>
        <w:rPr>
          <w:lang w:val="en-US"/>
        </w:rPr>
      </w:pPr>
    </w:p>
    <w:p w14:paraId="6241BDC0" w14:textId="58FF8A78" w:rsidR="008D2C26" w:rsidRDefault="008D2C26">
      <w:pPr>
        <w:pStyle w:val="Standard"/>
        <w:autoSpaceDE w:val="0"/>
        <w:jc w:val="both"/>
        <w:rPr>
          <w:lang w:val="en-US"/>
        </w:rPr>
      </w:pPr>
    </w:p>
    <w:p w14:paraId="0F195495" w14:textId="0B24DEF1" w:rsidR="008D2C26" w:rsidRDefault="008D2C26">
      <w:pPr>
        <w:pStyle w:val="Standard"/>
        <w:autoSpaceDE w:val="0"/>
        <w:jc w:val="both"/>
        <w:rPr>
          <w:lang w:val="en-US"/>
        </w:rPr>
      </w:pPr>
    </w:p>
    <w:p w14:paraId="59CE85D5" w14:textId="77777777" w:rsidR="008D2C26" w:rsidRDefault="008D2C26">
      <w:pPr>
        <w:pStyle w:val="Standard"/>
        <w:autoSpaceDE w:val="0"/>
        <w:jc w:val="both"/>
        <w:rPr>
          <w:lang w:val="en-US"/>
        </w:rPr>
      </w:pPr>
    </w:p>
    <w:p w14:paraId="62F134F0" w14:textId="77777777" w:rsidR="008D2C26" w:rsidRDefault="008D2C26">
      <w:pPr>
        <w:pStyle w:val="Standard"/>
        <w:autoSpaceDE w:val="0"/>
        <w:jc w:val="both"/>
        <w:rPr>
          <w:lang w:val="en-US"/>
        </w:rPr>
      </w:pPr>
    </w:p>
    <w:p w14:paraId="5A88BEFE" w14:textId="77777777" w:rsidR="008D2C26" w:rsidRDefault="008D2C26">
      <w:pPr>
        <w:pStyle w:val="Standard"/>
        <w:autoSpaceDE w:val="0"/>
        <w:jc w:val="both"/>
        <w:rPr>
          <w:lang w:val="en-US"/>
        </w:rPr>
      </w:pPr>
    </w:p>
    <w:p w14:paraId="4B13EE04" w14:textId="77777777" w:rsidR="008D2C26" w:rsidRDefault="008D2C26">
      <w:pPr>
        <w:pStyle w:val="Standard"/>
        <w:autoSpaceDE w:val="0"/>
        <w:jc w:val="both"/>
        <w:rPr>
          <w:lang w:val="en-US"/>
        </w:rPr>
      </w:pPr>
    </w:p>
    <w:p w14:paraId="569EDDD4" w14:textId="528B791F" w:rsidR="008D2C26" w:rsidRDefault="008D2C26">
      <w:pPr>
        <w:pStyle w:val="Standard"/>
        <w:autoSpaceDE w:val="0"/>
        <w:jc w:val="both"/>
        <w:rPr>
          <w:lang w:val="en-US"/>
        </w:rPr>
      </w:pPr>
    </w:p>
    <w:p w14:paraId="27B0E7B5" w14:textId="4BA6C90F" w:rsidR="008D2C26" w:rsidRDefault="008D2C26">
      <w:pPr>
        <w:pStyle w:val="Standard"/>
        <w:autoSpaceDE w:val="0"/>
        <w:jc w:val="both"/>
        <w:rPr>
          <w:lang w:val="en-US"/>
        </w:rPr>
      </w:pPr>
    </w:p>
    <w:p w14:paraId="079B3881" w14:textId="77777777" w:rsidR="006F33E7" w:rsidRDefault="006F33E7" w:rsidP="006F33E7">
      <w:pPr>
        <w:pStyle w:val="Caption"/>
        <w:rPr>
          <w:ins w:id="207" w:author="jiang" w:date="2012-11-26T14:50:00Z"/>
          <w:i w:val="0"/>
        </w:rPr>
      </w:pPr>
    </w:p>
    <w:p w14:paraId="68D35E3D" w14:textId="77777777" w:rsidR="006F33E7" w:rsidRDefault="006F33E7" w:rsidP="006F33E7">
      <w:pPr>
        <w:pStyle w:val="Caption"/>
        <w:rPr>
          <w:ins w:id="208" w:author="jiang" w:date="2012-11-26T14:50:00Z"/>
          <w:i w:val="0"/>
        </w:rPr>
      </w:pPr>
    </w:p>
    <w:p w14:paraId="0FD33EE7" w14:textId="77777777" w:rsidR="006F33E7" w:rsidRDefault="006F33E7" w:rsidP="006F33E7">
      <w:pPr>
        <w:pStyle w:val="Caption"/>
        <w:rPr>
          <w:ins w:id="209" w:author="jiang" w:date="2012-11-26T14:50:00Z"/>
          <w:i w:val="0"/>
        </w:rPr>
      </w:pPr>
    </w:p>
    <w:p w14:paraId="3620D73F" w14:textId="77777777" w:rsidR="006F33E7" w:rsidRDefault="006F33E7" w:rsidP="006F33E7">
      <w:pPr>
        <w:pStyle w:val="Caption"/>
        <w:rPr>
          <w:ins w:id="210" w:author="jiang" w:date="2012-11-26T14:50:00Z"/>
          <w:i w:val="0"/>
        </w:rPr>
      </w:pPr>
    </w:p>
    <w:p w14:paraId="24EE4FA0" w14:textId="77777777" w:rsidR="006F33E7" w:rsidRDefault="006F33E7" w:rsidP="006F33E7">
      <w:pPr>
        <w:pStyle w:val="Caption"/>
        <w:rPr>
          <w:ins w:id="211" w:author="jiang" w:date="2012-11-26T14:50:00Z"/>
          <w:i w:val="0"/>
        </w:rPr>
      </w:pPr>
    </w:p>
    <w:p w14:paraId="65716864" w14:textId="77777777" w:rsidR="006F33E7" w:rsidRDefault="006F33E7" w:rsidP="006F33E7">
      <w:pPr>
        <w:pStyle w:val="Caption"/>
        <w:rPr>
          <w:ins w:id="212" w:author="jiang" w:date="2012-11-26T14:50:00Z"/>
          <w:i w:val="0"/>
        </w:rPr>
      </w:pPr>
    </w:p>
    <w:p w14:paraId="013A0AB3" w14:textId="02F278F0" w:rsidR="006F33E7" w:rsidRPr="00F9278B" w:rsidRDefault="006F33E7" w:rsidP="006F33E7">
      <w:pPr>
        <w:pStyle w:val="Caption"/>
        <w:rPr>
          <w:lang w:val="en-US"/>
        </w:rPr>
      </w:pPr>
      <w:r>
        <w:rPr>
          <w:i w:val="0"/>
        </w:rPr>
        <w:t xml:space="preserve">                          </w:t>
      </w:r>
      <w:r w:rsidRPr="00025B43">
        <w:rPr>
          <w:i w:val="0"/>
        </w:rPr>
        <w:t>Figure 2.</w:t>
      </w:r>
      <w:r w:rsidRPr="00025B43">
        <w:rPr>
          <w:i w:val="0"/>
        </w:rPr>
        <w:fldChar w:fldCharType="begin"/>
      </w:r>
      <w:r w:rsidRPr="00025B43">
        <w:rPr>
          <w:i w:val="0"/>
        </w:rPr>
        <w:instrText xml:space="preserve"> SEQ Figure \* ARABIC </w:instrText>
      </w:r>
      <w:r w:rsidRPr="00025B43">
        <w:rPr>
          <w:i w:val="0"/>
        </w:rPr>
        <w:fldChar w:fldCharType="separate"/>
      </w:r>
      <w:r>
        <w:rPr>
          <w:i w:val="0"/>
          <w:noProof/>
        </w:rPr>
        <w:t>11</w:t>
      </w:r>
      <w:r w:rsidRPr="00025B43">
        <w:rPr>
          <w:i w:val="0"/>
        </w:rPr>
        <w:fldChar w:fldCharType="end"/>
      </w:r>
      <w:r>
        <w:rPr>
          <w:i w:val="0"/>
        </w:rPr>
        <w:t xml:space="preserve">. </w:t>
      </w:r>
      <w:r w:rsidRPr="00025B43">
        <w:rPr>
          <w:i w:val="0"/>
        </w:rPr>
        <w:t>Flowchart of dynamic determination of  window width</w:t>
      </w:r>
    </w:p>
    <w:p w14:paraId="48B5CE7D" w14:textId="77777777" w:rsidR="008D2C26" w:rsidRDefault="008D2C26">
      <w:pPr>
        <w:pStyle w:val="Standard"/>
        <w:autoSpaceDE w:val="0"/>
        <w:jc w:val="both"/>
        <w:rPr>
          <w:lang w:val="en-US"/>
        </w:rPr>
      </w:pPr>
    </w:p>
    <w:p w14:paraId="01BF730C" w14:textId="77777777" w:rsidR="008D2C26" w:rsidRDefault="008D2C26">
      <w:pPr>
        <w:pStyle w:val="Standard"/>
        <w:autoSpaceDE w:val="0"/>
        <w:jc w:val="both"/>
        <w:rPr>
          <w:lang w:val="en-US"/>
        </w:rPr>
      </w:pPr>
    </w:p>
    <w:p w14:paraId="28AD3A79" w14:textId="0C2E3111" w:rsidR="008D2C26" w:rsidDel="006F33E7" w:rsidRDefault="008D2C26">
      <w:pPr>
        <w:pStyle w:val="Standard"/>
        <w:autoSpaceDE w:val="0"/>
        <w:jc w:val="both"/>
        <w:rPr>
          <w:del w:id="213" w:author="jiang" w:date="2012-11-26T14:47:00Z"/>
          <w:lang w:val="en-US"/>
        </w:rPr>
      </w:pPr>
    </w:p>
    <w:p w14:paraId="18A906C2" w14:textId="77777777" w:rsidR="008D2C26" w:rsidDel="006F33E7" w:rsidRDefault="008D2C26">
      <w:pPr>
        <w:pStyle w:val="Standard"/>
        <w:autoSpaceDE w:val="0"/>
        <w:jc w:val="both"/>
        <w:rPr>
          <w:del w:id="214" w:author="jiang" w:date="2012-11-26T14:47:00Z"/>
          <w:lang w:val="en-US"/>
        </w:rPr>
      </w:pPr>
    </w:p>
    <w:p w14:paraId="2774FFF1" w14:textId="1B146B4C" w:rsidR="008D2C26" w:rsidDel="006F33E7" w:rsidRDefault="008D2C26">
      <w:pPr>
        <w:pStyle w:val="Standard"/>
        <w:autoSpaceDE w:val="0"/>
        <w:jc w:val="both"/>
        <w:rPr>
          <w:del w:id="215" w:author="jiang" w:date="2012-11-26T14:47:00Z"/>
          <w:lang w:val="en-US"/>
        </w:rPr>
      </w:pPr>
    </w:p>
    <w:p w14:paraId="4E8B949F" w14:textId="77777777" w:rsidR="008D2C26" w:rsidDel="006F33E7" w:rsidRDefault="008D2C26">
      <w:pPr>
        <w:pStyle w:val="Standard"/>
        <w:autoSpaceDE w:val="0"/>
        <w:jc w:val="both"/>
        <w:rPr>
          <w:del w:id="216" w:author="jiang" w:date="2012-11-26T14:47:00Z"/>
          <w:lang w:val="en-US"/>
        </w:rPr>
      </w:pPr>
    </w:p>
    <w:p w14:paraId="5BD169F5" w14:textId="77777777" w:rsidR="008D2C26" w:rsidDel="006F33E7" w:rsidRDefault="008D2C26">
      <w:pPr>
        <w:pStyle w:val="Standard"/>
        <w:autoSpaceDE w:val="0"/>
        <w:jc w:val="both"/>
        <w:rPr>
          <w:del w:id="217" w:author="jiang" w:date="2012-11-26T14:47:00Z"/>
          <w:lang w:val="en-US"/>
        </w:rPr>
      </w:pPr>
    </w:p>
    <w:p w14:paraId="0BDABFD0" w14:textId="77777777" w:rsidR="008D2C26" w:rsidDel="006F33E7" w:rsidRDefault="008D2C26">
      <w:pPr>
        <w:pStyle w:val="Standard"/>
        <w:autoSpaceDE w:val="0"/>
        <w:jc w:val="both"/>
        <w:rPr>
          <w:del w:id="218" w:author="jiang" w:date="2012-11-26T14:47:00Z"/>
          <w:lang w:val="en-US"/>
        </w:rPr>
      </w:pPr>
    </w:p>
    <w:p w14:paraId="61FD3FF0" w14:textId="77777777" w:rsidR="008D2C26" w:rsidDel="006F33E7" w:rsidRDefault="008D2C26">
      <w:pPr>
        <w:pStyle w:val="Standard"/>
        <w:autoSpaceDE w:val="0"/>
        <w:jc w:val="both"/>
        <w:rPr>
          <w:del w:id="219" w:author="jiang" w:date="2012-11-26T14:47:00Z"/>
          <w:lang w:val="en-US"/>
        </w:rPr>
      </w:pPr>
    </w:p>
    <w:p w14:paraId="7587FFA2" w14:textId="4B0C16A8" w:rsidR="00DB343B" w:rsidRDefault="00DB343B" w:rsidP="008D2C26">
      <w:pPr>
        <w:pStyle w:val="Standard"/>
        <w:autoSpaceDE w:val="0"/>
        <w:jc w:val="center"/>
        <w:rPr>
          <w:lang w:val="en-US"/>
        </w:rPr>
      </w:pPr>
    </w:p>
    <w:p w14:paraId="7D66E794" w14:textId="77777777" w:rsidR="00DB343B" w:rsidRDefault="00DB343B" w:rsidP="00025B43">
      <w:pPr>
        <w:pStyle w:val="Standard"/>
        <w:autoSpaceDE w:val="0"/>
        <w:rPr>
          <w:lang w:val="en-US"/>
        </w:rPr>
      </w:pPr>
    </w:p>
    <w:p w14:paraId="15E856D9" w14:textId="77777777" w:rsidR="00F9278B" w:rsidRDefault="00F9278B" w:rsidP="00025B43">
      <w:pPr>
        <w:pStyle w:val="Standard"/>
        <w:autoSpaceDE w:val="0"/>
        <w:rPr>
          <w:lang w:val="en-US"/>
        </w:rPr>
      </w:pPr>
    </w:p>
    <w:p w14:paraId="0D588512" w14:textId="77777777" w:rsidR="00F9278B" w:rsidRDefault="00F9278B" w:rsidP="00025B43">
      <w:pPr>
        <w:pStyle w:val="Standard"/>
        <w:autoSpaceDE w:val="0"/>
        <w:rPr>
          <w:lang w:val="en-US"/>
        </w:rPr>
      </w:pPr>
    </w:p>
    <w:p w14:paraId="17F5CCE6" w14:textId="77777777" w:rsidR="00F9278B" w:rsidRDefault="00F9278B" w:rsidP="00025B43">
      <w:pPr>
        <w:pStyle w:val="Standard"/>
        <w:autoSpaceDE w:val="0"/>
        <w:rPr>
          <w:lang w:val="en-US"/>
        </w:rPr>
      </w:pPr>
    </w:p>
    <w:p w14:paraId="4BC2405D" w14:textId="77777777" w:rsidR="00F9278B" w:rsidRDefault="00F9278B" w:rsidP="00025B43">
      <w:pPr>
        <w:pStyle w:val="Standard"/>
        <w:autoSpaceDE w:val="0"/>
        <w:rPr>
          <w:lang w:val="en-US"/>
        </w:rPr>
      </w:pPr>
    </w:p>
    <w:p w14:paraId="762BFB16" w14:textId="77777777" w:rsidR="00F9278B" w:rsidRDefault="00F9278B" w:rsidP="00025B43">
      <w:pPr>
        <w:pStyle w:val="Standard"/>
        <w:autoSpaceDE w:val="0"/>
        <w:rPr>
          <w:lang w:val="en-US"/>
        </w:rPr>
      </w:pPr>
    </w:p>
    <w:p w14:paraId="104C69E4" w14:textId="77777777" w:rsidR="00F9278B" w:rsidRDefault="00F9278B" w:rsidP="00025B43">
      <w:pPr>
        <w:pStyle w:val="Standard"/>
        <w:autoSpaceDE w:val="0"/>
        <w:rPr>
          <w:lang w:val="en-US"/>
        </w:rPr>
      </w:pPr>
    </w:p>
    <w:p w14:paraId="5E86FCB5" w14:textId="77777777" w:rsidR="00F9278B" w:rsidRDefault="00F9278B" w:rsidP="00025B43">
      <w:pPr>
        <w:pStyle w:val="Standard"/>
        <w:autoSpaceDE w:val="0"/>
        <w:rPr>
          <w:lang w:val="en-US"/>
        </w:rPr>
      </w:pPr>
    </w:p>
    <w:p w14:paraId="7B99A463" w14:textId="77777777" w:rsidR="00F9278B" w:rsidRDefault="00F9278B" w:rsidP="00025B43">
      <w:pPr>
        <w:pStyle w:val="Standard"/>
        <w:autoSpaceDE w:val="0"/>
        <w:rPr>
          <w:lang w:val="en-US"/>
        </w:rPr>
      </w:pPr>
    </w:p>
    <w:p w14:paraId="504454BD" w14:textId="77777777" w:rsidR="00F9278B" w:rsidRDefault="00F9278B" w:rsidP="00025B43">
      <w:pPr>
        <w:pStyle w:val="Standard"/>
        <w:autoSpaceDE w:val="0"/>
        <w:rPr>
          <w:lang w:val="en-US"/>
        </w:rPr>
      </w:pPr>
    </w:p>
    <w:p w14:paraId="6873AA5A" w14:textId="77777777" w:rsidR="00F9278B" w:rsidRDefault="00F9278B" w:rsidP="00025B43">
      <w:pPr>
        <w:pStyle w:val="Standard"/>
        <w:autoSpaceDE w:val="0"/>
        <w:rPr>
          <w:lang w:val="en-US"/>
        </w:rPr>
      </w:pPr>
    </w:p>
    <w:p w14:paraId="385B3AC7" w14:textId="4B08A1D1" w:rsidR="00F9278B" w:rsidRDefault="006F33E7" w:rsidP="00025B43">
      <w:pPr>
        <w:pStyle w:val="Standard"/>
        <w:autoSpaceDE w:val="0"/>
        <w:rPr>
          <w:lang w:val="en-US"/>
        </w:rPr>
      </w:pPr>
      <w:ins w:id="220" w:author="jiang" w:date="2012-11-26T14:48:00Z">
        <w:r>
          <w:rPr>
            <w:noProof/>
            <w:lang w:val="en-US" w:eastAsia="zh-CN" w:bidi="ar-SA"/>
          </w:rPr>
          <w:lastRenderedPageBreak/>
          <mc:AlternateContent>
            <mc:Choice Requires="wpc">
              <w:drawing>
                <wp:inline distT="0" distB="0" distL="0" distR="0" wp14:anchorId="25349B6E" wp14:editId="4D0A4577">
                  <wp:extent cx="6057900" cy="3452033"/>
                  <wp:effectExtent l="0" t="0" r="0" b="0"/>
                  <wp:docPr id="116"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0" name="Group 130"/>
                          <wpg:cNvGrpSpPr/>
                          <wpg:grpSpPr>
                            <a:xfrm>
                              <a:off x="361888" y="124641"/>
                              <a:ext cx="4629212" cy="3289316"/>
                              <a:chOff x="368238" y="126985"/>
                              <a:chExt cx="4629212" cy="3289316"/>
                            </a:xfrm>
                          </wpg:grpSpPr>
                          <wpg:grpSp>
                            <wpg:cNvPr id="120" name="Group 120"/>
                            <wpg:cNvGrpSpPr/>
                            <wpg:grpSpPr>
                              <a:xfrm>
                                <a:off x="368238" y="126985"/>
                                <a:ext cx="4629212" cy="3289316"/>
                                <a:chOff x="762000" y="266700"/>
                                <a:chExt cx="4267200" cy="3200400"/>
                              </a:xfrm>
                            </wpg:grpSpPr>
                            <pic:pic xmlns:pic="http://schemas.openxmlformats.org/drawingml/2006/picture">
                              <pic:nvPicPr>
                                <pic:cNvPr id="117" name="Picture 117"/>
                                <pic:cNvPicPr/>
                              </pic:nvPicPr>
                              <pic:blipFill>
                                <a:blip r:embed="rId15">
                                  <a:extLst>
                                    <a:ext uri="{28A0092B-C50C-407E-A947-70E740481C1C}">
                                      <a14:useLocalDpi xmlns:a14="http://schemas.microsoft.com/office/drawing/2010/main" val="0"/>
                                    </a:ext>
                                  </a:extLst>
                                </a:blip>
                                <a:stretch>
                                  <a:fillRect/>
                                </a:stretch>
                              </pic:blipFill>
                              <pic:spPr>
                                <a:xfrm>
                                  <a:off x="762000" y="266700"/>
                                  <a:ext cx="4267200" cy="3200400"/>
                                </a:xfrm>
                                <a:prstGeom prst="rect">
                                  <a:avLst/>
                                </a:prstGeom>
                              </pic:spPr>
                            </pic:pic>
                            <wps:wsp>
                              <wps:cNvPr id="118" name="Straight Arrow Connector 118"/>
                              <wps:cNvCnPr/>
                              <wps:spPr>
                                <a:xfrm>
                                  <a:off x="2451100" y="2673350"/>
                                  <a:ext cx="1270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19"/>
                              <wps:cNvSpPr txBox="1"/>
                              <wps:spPr>
                                <a:xfrm>
                                  <a:off x="1784350" y="2438400"/>
                                  <a:ext cx="7239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C0A08B" w14:textId="77777777" w:rsidR="006F33E7" w:rsidRDefault="006F33E7" w:rsidP="006F33E7">
                                    <w:proofErr w:type="spellStart"/>
                                    <w:proofErr w:type="gramStart"/>
                                    <w:r>
                                      <w:t>sosmin</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2" name="Straight Arrow Connector 122"/>
                            <wps:cNvCnPr/>
                            <wps:spPr>
                              <a:xfrm flipH="1">
                                <a:off x="2857500" y="1327150"/>
                                <a:ext cx="203200" cy="488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3" name="Text Box 123"/>
                            <wps:cNvSpPr txBox="1"/>
                            <wps:spPr>
                              <a:xfrm>
                                <a:off x="2425700" y="1035050"/>
                                <a:ext cx="711200" cy="292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DBC259" w14:textId="77777777" w:rsidR="006F33E7" w:rsidRDefault="006F33E7" w:rsidP="006F33E7">
                                  <w:r>
                                    <w:t>maxv20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flipH="1">
                                <a:off x="4025900" y="2673350"/>
                                <a:ext cx="107950" cy="3968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3961726" y="2400300"/>
                                <a:ext cx="634608" cy="2724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BB9F9A" w14:textId="77777777" w:rsidR="006F33E7" w:rsidRDefault="006F33E7" w:rsidP="006F33E7">
                                  <w:proofErr w:type="spellStart"/>
                                  <w:proofErr w:type="gramStart"/>
                                  <w:r>
                                    <w:t>eosmin</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Straight Arrow Connector 126"/>
                            <wps:cNvCnPr/>
                            <wps:spPr>
                              <a:xfrm>
                                <a:off x="2425493" y="2178050"/>
                                <a:ext cx="235157" cy="654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7" name="Text Box 127"/>
                            <wps:cNvSpPr txBox="1"/>
                            <wps:spPr>
                              <a:xfrm>
                                <a:off x="1733550" y="1924050"/>
                                <a:ext cx="762000" cy="2538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E6DDE3" w14:textId="77777777" w:rsidR="006F33E7" w:rsidRDefault="006F33E7" w:rsidP="006F33E7">
                                  <w:r>
                                    <w:t>sosv20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Straight Arrow Connector 128"/>
                            <wps:cNvCnPr/>
                            <wps:spPr>
                              <a:xfrm flipH="1">
                                <a:off x="3619500" y="2070100"/>
                                <a:ext cx="203200" cy="7618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9" name="Text Box 129"/>
                            <wps:cNvSpPr txBox="1"/>
                            <wps:spPr>
                              <a:xfrm>
                                <a:off x="3695700" y="1815988"/>
                                <a:ext cx="679450" cy="2539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DB52E9" w14:textId="77777777" w:rsidR="006F33E7" w:rsidRDefault="006F33E7" w:rsidP="006F33E7">
                                  <w:r>
                                    <w:t>eosv20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Canvas 116" o:spid="_x0000_s1092" editas="canvas" style="width:477pt;height:271.8pt;mso-position-horizontal-relative:char;mso-position-vertical-relative:line" coordsize="60579,34518"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&#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&#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10;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10;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10;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&#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10;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10;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10;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10;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&#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&#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AAAAAAAAAAAAAAAAAAAAAAD9AAAAAAAAAAAAAAAAAAAAAAD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3" type="#_x0000_t75" style="position:absolute;width:60579;height:34518;visibility:visible;mso-wrap-style:square">
                    <v:fill o:detectmouseclick="t"/>
                    <v:path o:connecttype="none"/>
                  </v:shape>
                  <v:group id="Group 130" o:spid="_x0000_s1094" style="position:absolute;left:3618;top:1246;width:46293;height:32893" coordorigin="3682,1269" coordsize="46292,32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group id="Group 120" o:spid="_x0000_s1095" style="position:absolute;left:3682;top:1269;width:46292;height:32894" coordorigin="7620,2667" coordsize="42672,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Picture 117" o:spid="_x0000_s1096" type="#_x0000_t75" style="position:absolute;left:7620;top:2667;width:4267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pVuPCAAAA3AAAAA8AAABkcnMvZG93bnJldi54bWxET01LAzEQvQv+hzBCbzZbwSpr0yKCUI9d&#10;C+pt3IybtZvJkky32/56Uyh4m8f7nMVq9J0aKKY2sIHZtABFXAfbcmNg+/56+wgqCbLFLjAZOFKC&#10;1fL6aoGlDQfe0FBJo3IIpxINOJG+1DrVjjymaeiJM/cTokfJMDbaRjzkcN/pu6KYa48t5waHPb04&#10;qnfV3hv4/fyo47Z9+xpOo652998yuKMYM7kZn59ACY3yL7641zbPnz3A+Zl8gV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6VbjwgAAANwAAAAPAAAAAAAAAAAAAAAAAJ8C&#10;AABkcnMvZG93bnJldi54bWxQSwUGAAAAAAQABAD3AAAAjgMAAAAA&#10;">
                        <v:imagedata r:id="rId17" o:title=""/>
                      </v:shape>
                      <v:shape id="Straight Arrow Connector 118" o:spid="_x0000_s1097" type="#_x0000_t32" style="position:absolute;left:24511;top:26733;width:127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WlwcQAAADcAAAADwAAAGRycy9kb3ducmV2LnhtbESPQWvCQBCF70L/wzJCb7qxJRJSVxEh&#10;6LW2QnubZsckmJ0N2Y2m/945CN5meG/e+2a1GV2rrtSHxrOBxTwBRVx623Bl4PurmGWgQkS22Hom&#10;A/8UYLN+mawwt/7Gn3Q9xkpJCIccDdQxdrnWoazJYZj7jli0s+8dRln7StsebxLuWv2WJEvtsGFp&#10;qLGjXU3l5Tg4A+/nv3Gfxa3Oih+/G4Y0TU/FrzGv03H7ASrSGJ/mx/XBCv5CaOUZmUCv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aXBxAAAANwAAAAPAAAAAAAAAAAA&#10;AAAAAKECAABkcnMvZG93bnJldi54bWxQSwUGAAAAAAQABAD5AAAAkgMAAAAA&#10;" strokecolor="#4579b8 [3044]">
                        <v:stroke endarrow="open"/>
                      </v:shape>
                      <v:shapetype id="_x0000_t202" coordsize="21600,21600" o:spt="202" path="m,l,21600r21600,l21600,xe">
                        <v:stroke joinstyle="miter"/>
                        <v:path gradientshapeok="t" o:connecttype="rect"/>
                      </v:shapetype>
                      <v:shape id="Text Box 119" o:spid="_x0000_s1098" type="#_x0000_t202" style="position:absolute;left:17843;top:24384;width:7239;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wEcAA&#10;AADcAAAADwAAAGRycy9kb3ducmV2LnhtbERPS2sCMRC+F/ofwhR6q1k9lHVrFFtsKXjyQc/DZkyC&#10;m8mSxHX775uC4G0+vucsVqPvxEAxucAKppMKBHEbtGOj4Hj4fKlBpIyssQtMCn4pwWr5+LDARocr&#10;72jYZyNKCKcGFdic+0bK1FrymCahJy7cKUSPucBopI54LeG+k7OqepUeHZcGiz19WGrP+4tXsHk3&#10;c9PWGO2m1s4N489pa76Uen4a128gMo35Lr65v3WZP53D/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wEcAAAADcAAAADwAAAAAAAAAAAAAAAACYAgAAZHJzL2Rvd25y&#10;ZXYueG1sUEsFBgAAAAAEAAQA9QAAAIUDAAAAAA==&#10;" fillcolor="white [3201]" strokeweight=".5pt">
                        <v:textbox>
                          <w:txbxContent>
                            <w:p w14:paraId="26C0A08B" w14:textId="77777777" w:rsidR="006F33E7" w:rsidRDefault="006F33E7" w:rsidP="006F33E7">
                              <w:proofErr w:type="spellStart"/>
                              <w:proofErr w:type="gramStart"/>
                              <w:r>
                                <w:t>sosmin</w:t>
                              </w:r>
                              <w:proofErr w:type="spellEnd"/>
                              <w:proofErr w:type="gramEnd"/>
                            </w:p>
                          </w:txbxContent>
                        </v:textbox>
                      </v:shape>
                    </v:group>
                    <v:shape id="Straight Arrow Connector 122" o:spid="_x0000_s1099" type="#_x0000_t32" style="position:absolute;left:28575;top:13271;width:2032;height:48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iDc8YAAADcAAAADwAAAGRycy9kb3ducmV2LnhtbESPQWvCQBCF7wX/wzKCt7ox2FKiq4il&#10;YBEsUUG8jdkxCWZnw+7WpP/eLRR6m+G9ed+b+bI3jbiT87VlBZNxAoK4sLrmUsHx8PH8BsIHZI2N&#10;ZVLwQx6Wi8HTHDNtO87pvg+liCHsM1RQhdBmUvqiIoN+bFviqF2tMxji6kqpHXYx3DQyTZJXabDm&#10;SKiwpXVFxW3/bSLkfZq/bE/by5Ty1Vd3+TzvgjsrNRr2qxmIQH34N/9db3Ssn6bw+0ycQC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Yg3PGAAAA3AAAAA8AAAAAAAAA&#10;AAAAAAAAoQIAAGRycy9kb3ducmV2LnhtbFBLBQYAAAAABAAEAPkAAACUAwAAAAA=&#10;" strokecolor="#4579b8 [3044]">
                      <v:stroke endarrow="open"/>
                    </v:shape>
                    <v:shape id="Text Box 123" o:spid="_x0000_s1100" type="#_x0000_t202" style="position:absolute;left:24257;top:10350;width:7112;height:2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BNRsAA&#10;AADcAAAADwAAAGRycy9kb3ducmV2LnhtbERPTWsCMRC9F/ofwhS81WwVZF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BNRsAAAADcAAAADwAAAAAAAAAAAAAAAACYAgAAZHJzL2Rvd25y&#10;ZXYueG1sUEsFBgAAAAAEAAQA9QAAAIUDAAAAAA==&#10;" fillcolor="white [3201]" strokeweight=".5pt">
                      <v:textbox>
                        <w:txbxContent>
                          <w:p w14:paraId="46DBC259" w14:textId="77777777" w:rsidR="006F33E7" w:rsidRDefault="006F33E7" w:rsidP="006F33E7">
                            <w:r>
                              <w:t>maxv20</w:t>
                            </w:r>
                          </w:p>
                        </w:txbxContent>
                      </v:textbox>
                    </v:shape>
                    <v:shape id="Straight Arrow Connector 124" o:spid="_x0000_s1101" type="#_x0000_t32" style="position:absolute;left:40259;top:26733;width:1079;height:3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2+nMYAAADcAAAADwAAAGRycy9kb3ducmV2LnhtbESPQWvCQBCF7wX/wzKCt7pR0lKiq4il&#10;YBEsUUG8jdkxCWZnw+7WpP/eLRR6m+G9ed+b+bI3jbiT87VlBZNxAoK4sLrmUsHx8PH8BsIHZI2N&#10;ZVLwQx6Wi8HTHDNtO87pvg+liCHsM1RQhdBmUvqiIoN+bFviqF2tMxji6kqpHXYx3DRymiSv0mDN&#10;kVBhS+uKitv+20TIe5q/bE/bS0r56qu7fJ53wZ2VGg371QxEoD78m/+uNzrWn6bw+0ycQC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9vpzGAAAA3AAAAA8AAAAAAAAA&#10;AAAAAAAAoQIAAGRycy9kb3ducmV2LnhtbFBLBQYAAAAABAAEAPkAAACUAwAAAAA=&#10;" strokecolor="#4579b8 [3044]">
                      <v:stroke endarrow="open"/>
                    </v:shape>
                    <v:shape id="Text Box 125" o:spid="_x0000_s1102" type="#_x0000_t202" style="position:absolute;left:39617;top:24003;width:634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wqcAA&#10;AADcAAAADwAAAGRycy9kb3ducmV2LnhtbERPTWsCMRC9F/ofwhS81WwFZV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VwqcAAAADcAAAADwAAAAAAAAAAAAAAAACYAgAAZHJzL2Rvd25y&#10;ZXYueG1sUEsFBgAAAAAEAAQA9QAAAIUDAAAAAA==&#10;" fillcolor="white [3201]" strokeweight=".5pt">
                      <v:textbox>
                        <w:txbxContent>
                          <w:p w14:paraId="77BB9F9A" w14:textId="77777777" w:rsidR="006F33E7" w:rsidRDefault="006F33E7" w:rsidP="006F33E7">
                            <w:proofErr w:type="spellStart"/>
                            <w:proofErr w:type="gramStart"/>
                            <w:r>
                              <w:t>eosmin</w:t>
                            </w:r>
                            <w:proofErr w:type="spellEnd"/>
                            <w:proofErr w:type="gramEnd"/>
                          </w:p>
                        </w:txbxContent>
                      </v:textbox>
                    </v:shape>
                    <v:shape id="Straight Arrow Connector 126" o:spid="_x0000_s1103" type="#_x0000_t32" style="position:absolute;left:24254;top:21780;width:2352;height:6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elcIAAADcAAAADwAAAGRycy9kb3ducmV2LnhtbERPS0vDQBC+C/6HZYTezMaUlBC7LaUQ&#10;9GpqQW9jdpoEs7Mhu3n477uFgrf5+J6z3S+mExMNrrWs4CWKQRBXVrdcK/g8Fc8ZCOeRNXaWScEf&#10;OdjvHh+2mGs78wdNpa9FCGGXo4LG+z6X0lUNGXSR7YkDd7GDQR/gUEs94BzCTSeTON5Igy2HhgZ7&#10;OjZU/ZajUbC+/CxvmT/IrPiyx3FM0/RcfCu1eloOryA8Lf5ffHe/6zA/2cDtmXCB3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elcIAAADcAAAADwAAAAAAAAAAAAAA&#10;AAChAgAAZHJzL2Rvd25yZXYueG1sUEsFBgAAAAAEAAQA+QAAAJADAAAAAA==&#10;" strokecolor="#4579b8 [3044]">
                      <v:stroke endarrow="open"/>
                    </v:shape>
                    <v:shape id="Text Box 127" o:spid="_x0000_s1104" type="#_x0000_t202" style="position:absolute;left:17335;top:19240;width:7620;height:2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tLRcAA&#10;AADcAAAADwAAAGRycy9kb3ducmV2LnhtbERPTWsCMRC9F/ofwhS81Ww96LoapS22FDxVS8/DZkyC&#10;m8mSpOv23zeC0Ns83uest6PvxEAxucAKnqYVCOI2aMdGwdfx7bEGkTKyxi4wKfilBNvN/d0aGx0u&#10;/EnDIRtRQjg1qMDm3DdSptaSxzQNPXHhTiF6zAVGI3XESwn3nZxV1Vx6dFwaLPb0aqk9H368gt2L&#10;WZq2xmh3tXZuGL9Pe/Ou1ORhfF6ByDTmf/HN/aHL/NkCrs+UC+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tLRcAAAADcAAAADwAAAAAAAAAAAAAAAACYAgAAZHJzL2Rvd25y&#10;ZXYueG1sUEsFBgAAAAAEAAQA9QAAAIUDAAAAAA==&#10;" fillcolor="white [3201]" strokeweight=".5pt">
                      <v:textbox>
                        <w:txbxContent>
                          <w:p w14:paraId="73E6DDE3" w14:textId="77777777" w:rsidR="006F33E7" w:rsidRDefault="006F33E7" w:rsidP="006F33E7">
                            <w:r>
                              <w:t>sosv20</w:t>
                            </w:r>
                          </w:p>
                        </w:txbxContent>
                      </v:textbox>
                    </v:shape>
                    <v:shape id="Straight Arrow Connector 128" o:spid="_x0000_s1105" type="#_x0000_t32" style="position:absolute;left:36195;top:20701;width:2032;height:76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C0mcUAAADcAAAADwAAAGRycy9kb3ducmV2LnhtbESPTWvCQBCG74X+h2UK3uqmoqVEV5GW&#10;QkVoiRXE25gdk9DsbNhdTfrvO4eCtxnm/XhmsRpcq64UYuPZwNM4A0VcettwZWD//f74AiomZIut&#10;ZzLwSxFWy/u7BebW91zQdZcqJSEcczRQp9TlWseyJodx7DtiuZ19cJhkDZW2AXsJd62eZNmzdtiw&#10;NNTY0WtN5c/u4qTkbVrMtoftaUrF+qs/bY6fKRyNGT0M6zmoREO6if/dH1bwJ0Irz8gEe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C0mcUAAADcAAAADwAAAAAAAAAA&#10;AAAAAAChAgAAZHJzL2Rvd25yZXYueG1sUEsFBgAAAAAEAAQA+QAAAJMDAAAAAA==&#10;" strokecolor="#4579b8 [3044]">
                      <v:stroke endarrow="open"/>
                    </v:shape>
                    <v:shape id="Text Box 129" o:spid="_x0000_s1106" type="#_x0000_t202" style="position:absolute;left:36957;top:18159;width:679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6rMAA&#10;AADcAAAADwAAAGRycy9kb3ducmV2LnhtbERPTWsCMRC9F/ofwhR6q1k9lHU1ihaVQk/a4nnYjElw&#10;M1mSdN3++6ZQ8DaP9znL9eg7MVBMLrCC6aQCQdwG7dgo+Prcv9QgUkbW2AUmBT+UYL16fFhio8ON&#10;jzScshElhFODCmzOfSNlai15TJPQExfuEqLHXGA0Uke8lXDfyVlVvUqPjkuDxZ7eLLXX07dXsNua&#10;uWlrjHZXa+eG8Xz5MAelnp/GzQJEpjHfxf/ud13mz+bw90y5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Yh6rMAAAADcAAAADwAAAAAAAAAAAAAAAACYAgAAZHJzL2Rvd25y&#10;ZXYueG1sUEsFBgAAAAAEAAQA9QAAAIUDAAAAAA==&#10;" fillcolor="white [3201]" strokeweight=".5pt">
                      <v:textbox>
                        <w:txbxContent>
                          <w:p w14:paraId="7ADB52E9" w14:textId="77777777" w:rsidR="006F33E7" w:rsidRDefault="006F33E7" w:rsidP="006F33E7">
                            <w:r>
                              <w:t>eosv20</w:t>
                            </w:r>
                          </w:p>
                        </w:txbxContent>
                      </v:textbox>
                    </v:shape>
                  </v:group>
                  <w10:anchorlock/>
                </v:group>
              </w:pict>
            </mc:Fallback>
          </mc:AlternateContent>
        </w:r>
      </w:ins>
    </w:p>
    <w:p w14:paraId="1EEAB657" w14:textId="77777777" w:rsidR="00F9278B" w:rsidRDefault="00F9278B" w:rsidP="00025B43">
      <w:pPr>
        <w:pStyle w:val="Standard"/>
        <w:autoSpaceDE w:val="0"/>
        <w:rPr>
          <w:lang w:val="en-US"/>
        </w:rPr>
      </w:pPr>
    </w:p>
    <w:p w14:paraId="2D61FD7A" w14:textId="40727C0E" w:rsidR="00F9278B" w:rsidRPr="00112D85" w:rsidRDefault="006F33E7">
      <w:pPr>
        <w:pStyle w:val="Caption"/>
        <w:jc w:val="center"/>
        <w:rPr>
          <w:lang w:val="en-US"/>
        </w:rPr>
        <w:pPrChange w:id="221" w:author="jiang" w:date="2012-11-26T14:49:00Z">
          <w:pPr>
            <w:pStyle w:val="Standard"/>
            <w:autoSpaceDE w:val="0"/>
          </w:pPr>
        </w:pPrChange>
      </w:pPr>
      <w:r w:rsidRPr="006F33E7">
        <w:rPr>
          <w:i w:val="0"/>
          <w:rPrChange w:id="222" w:author="jiang" w:date="2012-11-26T14:49:00Z">
            <w:rPr/>
          </w:rPrChange>
        </w:rPr>
        <w:t xml:space="preserve">Figure </w:t>
      </w:r>
      <w:r>
        <w:rPr>
          <w:i w:val="0"/>
        </w:rPr>
        <w:t>2.</w:t>
      </w:r>
      <w:r w:rsidRPr="006F33E7">
        <w:rPr>
          <w:i w:val="0"/>
          <w:rPrChange w:id="223" w:author="jiang" w:date="2012-11-26T14:49:00Z">
            <w:rPr/>
          </w:rPrChange>
        </w:rPr>
        <w:fldChar w:fldCharType="begin"/>
      </w:r>
      <w:r w:rsidRPr="006F33E7">
        <w:rPr>
          <w:i w:val="0"/>
          <w:rPrChange w:id="224" w:author="jiang" w:date="2012-11-26T14:49:00Z">
            <w:rPr/>
          </w:rPrChange>
        </w:rPr>
        <w:instrText xml:space="preserve"> SEQ Figure \* ARABIC </w:instrText>
      </w:r>
      <w:r w:rsidRPr="006F33E7">
        <w:rPr>
          <w:i w:val="0"/>
          <w:rPrChange w:id="225" w:author="jiang" w:date="2012-11-26T14:49:00Z">
            <w:rPr/>
          </w:rPrChange>
        </w:rPr>
        <w:fldChar w:fldCharType="separate"/>
      </w:r>
      <w:r w:rsidRPr="006F33E7">
        <w:rPr>
          <w:i w:val="0"/>
          <w:noProof/>
          <w:rPrChange w:id="226" w:author="jiang" w:date="2012-11-26T14:49:00Z">
            <w:rPr>
              <w:noProof/>
            </w:rPr>
          </w:rPrChange>
        </w:rPr>
        <w:t>12</w:t>
      </w:r>
      <w:r w:rsidRPr="006F33E7">
        <w:rPr>
          <w:i w:val="0"/>
          <w:rPrChange w:id="227" w:author="jiang" w:date="2012-11-26T14:49:00Z">
            <w:rPr/>
          </w:rPrChange>
        </w:rPr>
        <w:fldChar w:fldCharType="end"/>
      </w:r>
      <w:r>
        <w:rPr>
          <w:i w:val="0"/>
        </w:rPr>
        <w:t>.</w:t>
      </w:r>
      <w:r w:rsidRPr="006F33E7">
        <w:rPr>
          <w:i w:val="0"/>
          <w:rPrChange w:id="228" w:author="jiang" w:date="2012-11-26T14:49:00Z">
            <w:rPr/>
          </w:rPrChange>
        </w:rPr>
        <w:t xml:space="preserve"> Example of variable length of window</w:t>
      </w:r>
    </w:p>
    <w:p w14:paraId="2345EAF1" w14:textId="77777777" w:rsidR="00F9278B" w:rsidRDefault="00F9278B" w:rsidP="00025B43">
      <w:pPr>
        <w:pStyle w:val="Standard"/>
        <w:autoSpaceDE w:val="0"/>
        <w:rPr>
          <w:lang w:val="en-US"/>
        </w:rPr>
      </w:pPr>
    </w:p>
    <w:p w14:paraId="4C52ED2D" w14:textId="77777777" w:rsidR="00F9278B" w:rsidRDefault="00F9278B" w:rsidP="00025B43">
      <w:pPr>
        <w:pStyle w:val="Standard"/>
        <w:autoSpaceDE w:val="0"/>
        <w:rPr>
          <w:lang w:val="en-US"/>
        </w:rPr>
      </w:pPr>
    </w:p>
    <w:p w14:paraId="2461B815" w14:textId="14BEE6A1" w:rsidR="00F9278B" w:rsidRDefault="00F9278B" w:rsidP="00025B43">
      <w:pPr>
        <w:pStyle w:val="Standard"/>
        <w:autoSpaceDE w:val="0"/>
        <w:rPr>
          <w:lang w:val="en-US"/>
        </w:rPr>
      </w:pPr>
    </w:p>
    <w:p w14:paraId="53DFC436" w14:textId="77777777" w:rsidR="00F9278B" w:rsidRDefault="00F9278B" w:rsidP="00025B43">
      <w:pPr>
        <w:pStyle w:val="Standard"/>
        <w:autoSpaceDE w:val="0"/>
        <w:rPr>
          <w:lang w:val="en-US"/>
        </w:rPr>
      </w:pPr>
    </w:p>
    <w:p w14:paraId="4A772981" w14:textId="0AC94701" w:rsidR="00012ED8" w:rsidRDefault="00012ED8">
      <w:pPr>
        <w:suppressAutoHyphens w:val="0"/>
      </w:pPr>
      <w:r>
        <w:br w:type="page"/>
      </w:r>
    </w:p>
    <w:p w14:paraId="72511DB6" w14:textId="77777777" w:rsidR="00F9278B" w:rsidRDefault="00F9278B" w:rsidP="00025B43">
      <w:pPr>
        <w:pStyle w:val="Standard"/>
        <w:autoSpaceDE w:val="0"/>
        <w:rPr>
          <w:lang w:val="en-US"/>
        </w:rPr>
      </w:pPr>
    </w:p>
    <w:p w14:paraId="58800431" w14:textId="77777777" w:rsidR="00F9278B" w:rsidRDefault="00F9278B" w:rsidP="00025B43">
      <w:pPr>
        <w:pStyle w:val="Standard"/>
        <w:autoSpaceDE w:val="0"/>
        <w:rPr>
          <w:lang w:val="en-US"/>
        </w:rPr>
      </w:pPr>
    </w:p>
    <w:p w14:paraId="422DACD5" w14:textId="456A2A35" w:rsidR="00F9278B" w:rsidRDefault="00F9278B" w:rsidP="00025B43">
      <w:pPr>
        <w:pStyle w:val="Standard"/>
        <w:autoSpaceDE w:val="0"/>
        <w:rPr>
          <w:lang w:val="en-US"/>
        </w:rPr>
      </w:pPr>
      <w:r>
        <w:rPr>
          <w:lang w:val="en-US"/>
        </w:rPr>
        <w:t>Appendix A. Program List for NDVI metrics Algorithm</w:t>
      </w:r>
    </w:p>
    <w:p w14:paraId="3A1B4399" w14:textId="5B186F1D" w:rsidR="00F9278B" w:rsidRPr="00F9278B" w:rsidRDefault="00F9278B" w:rsidP="00F9278B">
      <w:pPr>
        <w:widowControl/>
        <w:suppressAutoHyphens w:val="0"/>
        <w:autoSpaceDN/>
        <w:textAlignment w:val="auto"/>
        <w:rPr>
          <w:rFonts w:ascii="Courier New" w:eastAsiaTheme="minorEastAsia" w:hAnsi="Courier New" w:cs="Courier New"/>
          <w:kern w:val="0"/>
          <w:sz w:val="21"/>
          <w:szCs w:val="21"/>
          <w:lang w:eastAsia="zh-CN" w:bidi="ar-SA"/>
        </w:rPr>
      </w:pPr>
    </w:p>
    <w:p w14:paraId="42FD2A1C" w14:textId="77777777" w:rsidR="00F9278B" w:rsidRPr="00F9278B" w:rsidRDefault="00F9278B" w:rsidP="00F9278B">
      <w:pPr>
        <w:widowControl/>
        <w:suppressAutoHyphens w:val="0"/>
        <w:autoSpaceDN/>
        <w:textAlignment w:val="auto"/>
        <w:rPr>
          <w:rFonts w:ascii="Courier New" w:eastAsiaTheme="minorEastAsia" w:hAnsi="Courier New" w:cs="Courier New"/>
          <w:kern w:val="0"/>
          <w:sz w:val="21"/>
          <w:szCs w:val="21"/>
          <w:lang w:eastAsia="zh-CN" w:bidi="ar-SA"/>
        </w:rPr>
      </w:pPr>
    </w:p>
    <w:p w14:paraId="054552BC" w14:textId="0275B878" w:rsidR="00F9278B" w:rsidRPr="00025B43" w:rsidRDefault="00F9278B"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1, smooth_c</w:t>
      </w:r>
      <w:r w:rsidR="00C054F2">
        <w:rPr>
          <w:rFonts w:eastAsiaTheme="minorEastAsia" w:cs="Times New Roman"/>
          <w:kern w:val="0"/>
          <w:lang w:eastAsia="zh-CN" w:bidi="ar-SA"/>
        </w:rPr>
        <w:t>alculate_metrics_tile.pro</w:t>
      </w:r>
    </w:p>
    <w:p w14:paraId="0A681358" w14:textId="547EDBE0" w:rsidR="00F9278B" w:rsidRPr="00025B43" w:rsidRDefault="00F9278B"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1.1, start_batch.pro</w:t>
      </w:r>
    </w:p>
    <w:p w14:paraId="7BC13464" w14:textId="2E7E7E92" w:rsidR="00F9278B" w:rsidRPr="00025B43" w:rsidRDefault="00C054F2"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1.2,</w:t>
      </w:r>
      <w:r>
        <w:rPr>
          <w:rFonts w:eastAsiaTheme="minorEastAsia" w:cs="Times New Roman"/>
          <w:kern w:val="0"/>
          <w:lang w:eastAsia="zh-CN" w:bidi="ar-SA"/>
        </w:rPr>
        <w:t xml:space="preserve"> </w:t>
      </w:r>
      <w:r w:rsidR="00F9278B" w:rsidRPr="00025B43">
        <w:rPr>
          <w:rFonts w:eastAsiaTheme="minorEastAsia" w:cs="Times New Roman"/>
          <w:kern w:val="0"/>
          <w:lang w:eastAsia="zh-CN" w:bidi="ar-SA"/>
        </w:rPr>
        <w:t>time</w:t>
      </w:r>
      <w:r>
        <w:rPr>
          <w:rFonts w:eastAsiaTheme="minorEastAsia" w:cs="Times New Roman"/>
          <w:kern w:val="0"/>
          <w:lang w:eastAsia="zh-CN" w:bidi="ar-SA"/>
        </w:rPr>
        <w:t>_series_process_nps_oneyear.pro</w:t>
      </w:r>
    </w:p>
    <w:p w14:paraId="34A46058" w14:textId="6F72F979" w:rsidR="00F9278B" w:rsidRPr="00025B43" w:rsidRDefault="00F9278B"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1.2.1, inte</w:t>
      </w:r>
      <w:r w:rsidR="00C054F2">
        <w:rPr>
          <w:rFonts w:eastAsiaTheme="minorEastAsia" w:cs="Times New Roman"/>
          <w:kern w:val="0"/>
          <w:lang w:eastAsia="zh-CN" w:bidi="ar-SA"/>
        </w:rPr>
        <w:t>r</w:t>
      </w:r>
      <w:r w:rsidRPr="00025B43">
        <w:rPr>
          <w:rFonts w:eastAsiaTheme="minorEastAsia" w:cs="Times New Roman"/>
          <w:kern w:val="0"/>
          <w:lang w:eastAsia="zh-CN" w:bidi="ar-SA"/>
        </w:rPr>
        <w:t>pol_noextension_1</w:t>
      </w:r>
      <w:r w:rsidR="00C054F2">
        <w:rPr>
          <w:rFonts w:eastAsiaTheme="minorEastAsia" w:cs="Times New Roman"/>
          <w:kern w:val="0"/>
          <w:lang w:eastAsia="zh-CN" w:bidi="ar-SA"/>
        </w:rPr>
        <w:t>y_vector.pro</w:t>
      </w:r>
    </w:p>
    <w:p w14:paraId="1820D072" w14:textId="2C45A8BE" w:rsidR="00E25130" w:rsidRDefault="00E25130" w:rsidP="00F9278B">
      <w:pPr>
        <w:widowControl/>
        <w:suppressAutoHyphens w:val="0"/>
        <w:autoSpaceDN/>
        <w:textAlignment w:val="auto"/>
        <w:rPr>
          <w:rFonts w:eastAsiaTheme="minorEastAsia" w:cs="Times New Roman"/>
          <w:kern w:val="0"/>
          <w:lang w:eastAsia="zh-CN" w:bidi="ar-SA"/>
        </w:rPr>
      </w:pPr>
      <w:r>
        <w:rPr>
          <w:rFonts w:eastAsiaTheme="minorEastAsia" w:cs="Times New Roman"/>
          <w:kern w:val="0"/>
          <w:lang w:eastAsia="zh-CN" w:bidi="ar-SA"/>
        </w:rPr>
        <w:t xml:space="preserve">1.2.1.1 </w:t>
      </w:r>
      <w:proofErr w:type="gramStart"/>
      <w:r>
        <w:rPr>
          <w:rFonts w:eastAsiaTheme="minorEastAsia" w:cs="Times New Roman"/>
          <w:kern w:val="0"/>
          <w:lang w:eastAsia="zh-CN" w:bidi="ar-SA"/>
        </w:rPr>
        <w:t>cutoff_interp.pro</w:t>
      </w:r>
      <w:proofErr w:type="gramEnd"/>
    </w:p>
    <w:p w14:paraId="597D7434" w14:textId="6EE339AA" w:rsidR="00C054F2" w:rsidRDefault="00E25130" w:rsidP="00F9278B">
      <w:pPr>
        <w:widowControl/>
        <w:suppressAutoHyphens w:val="0"/>
        <w:autoSpaceDN/>
        <w:textAlignment w:val="auto"/>
        <w:rPr>
          <w:rFonts w:eastAsiaTheme="minorEastAsia" w:cs="Times New Roman"/>
          <w:kern w:val="0"/>
          <w:lang w:eastAsia="zh-CN" w:bidi="ar-SA"/>
        </w:rPr>
      </w:pPr>
      <w:r>
        <w:rPr>
          <w:rFonts w:eastAsiaTheme="minorEastAsia" w:cs="Times New Roman"/>
          <w:kern w:val="0"/>
          <w:lang w:eastAsia="zh-CN" w:bidi="ar-SA"/>
        </w:rPr>
        <w:t>1.2.1.1.1</w:t>
      </w:r>
      <w:r w:rsidR="00F9278B" w:rsidRPr="00025B43">
        <w:rPr>
          <w:rFonts w:eastAsiaTheme="minorEastAsia" w:cs="Times New Roman"/>
          <w:kern w:val="0"/>
          <w:lang w:eastAsia="zh-CN" w:bidi="ar-SA"/>
        </w:rPr>
        <w:t xml:space="preserve"> </w:t>
      </w:r>
      <w:proofErr w:type="gramStart"/>
      <w:r w:rsidR="00F9278B" w:rsidRPr="00025B43">
        <w:rPr>
          <w:rFonts w:eastAsiaTheme="minorEastAsia" w:cs="Times New Roman"/>
          <w:kern w:val="0"/>
          <w:lang w:eastAsia="zh-CN" w:bidi="ar-SA"/>
        </w:rPr>
        <w:t>filter_2</w:t>
      </w:r>
      <w:r w:rsidR="00C054F2">
        <w:rPr>
          <w:rFonts w:eastAsiaTheme="minorEastAsia" w:cs="Times New Roman"/>
          <w:kern w:val="0"/>
          <w:lang w:eastAsia="zh-CN" w:bidi="ar-SA"/>
        </w:rPr>
        <w:t>odd.pro</w:t>
      </w:r>
      <w:proofErr w:type="gramEnd"/>
    </w:p>
    <w:p w14:paraId="5141D780" w14:textId="1929009D" w:rsidR="00F9278B" w:rsidRPr="00025B43" w:rsidRDefault="00F9278B"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 xml:space="preserve">1.2.2. </w:t>
      </w:r>
      <w:proofErr w:type="gramStart"/>
      <w:r w:rsidRPr="00025B43">
        <w:rPr>
          <w:rFonts w:eastAsiaTheme="minorEastAsia" w:cs="Times New Roman"/>
          <w:kern w:val="0"/>
          <w:lang w:eastAsia="zh-CN" w:bidi="ar-SA"/>
        </w:rPr>
        <w:t>wls_s</w:t>
      </w:r>
      <w:r w:rsidR="00C054F2">
        <w:rPr>
          <w:rFonts w:eastAsiaTheme="minorEastAsia" w:cs="Times New Roman"/>
          <w:kern w:val="0"/>
          <w:lang w:eastAsia="zh-CN" w:bidi="ar-SA"/>
        </w:rPr>
        <w:t>mooth.pro</w:t>
      </w:r>
      <w:proofErr w:type="gramEnd"/>
    </w:p>
    <w:p w14:paraId="0881D078" w14:textId="46AA37B8" w:rsidR="00F9278B" w:rsidRPr="00025B43" w:rsidRDefault="00F9278B"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 xml:space="preserve">1.2.3. </w:t>
      </w:r>
      <w:proofErr w:type="gramStart"/>
      <w:r w:rsidRPr="00025B43">
        <w:rPr>
          <w:rFonts w:eastAsiaTheme="minorEastAsia" w:cs="Times New Roman"/>
          <w:kern w:val="0"/>
          <w:lang w:eastAsia="zh-CN" w:bidi="ar-SA"/>
        </w:rPr>
        <w:t>user_metrics_nps_by1yr</w:t>
      </w:r>
      <w:r w:rsidR="00C054F2">
        <w:rPr>
          <w:rFonts w:eastAsiaTheme="minorEastAsia" w:cs="Times New Roman"/>
          <w:kern w:val="0"/>
          <w:lang w:eastAsia="zh-CN" w:bidi="ar-SA"/>
        </w:rPr>
        <w:t>.pro</w:t>
      </w:r>
      <w:proofErr w:type="gramEnd"/>
    </w:p>
    <w:p w14:paraId="3A744724" w14:textId="643DEC31" w:rsidR="00F9278B" w:rsidRPr="00025B43" w:rsidRDefault="00F9278B"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1.2.3.1. ComputeMetrics_by1yr</w:t>
      </w:r>
      <w:r w:rsidR="00C054F2">
        <w:rPr>
          <w:rFonts w:eastAsiaTheme="minorEastAsia" w:cs="Times New Roman"/>
          <w:kern w:val="0"/>
          <w:lang w:eastAsia="zh-CN" w:bidi="ar-SA"/>
        </w:rPr>
        <w:t>.pro</w:t>
      </w:r>
    </w:p>
    <w:p w14:paraId="58FB393D" w14:textId="7CAF1E42" w:rsidR="00F9278B" w:rsidRPr="00025B43" w:rsidRDefault="00F9278B"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1.2</w:t>
      </w:r>
      <w:r w:rsidR="00C054F2">
        <w:rPr>
          <w:rFonts w:eastAsiaTheme="minorEastAsia" w:cs="Times New Roman"/>
          <w:kern w:val="0"/>
          <w:lang w:eastAsia="zh-CN" w:bidi="ar-SA"/>
        </w:rPr>
        <w:t>.3.1.1 GetForwardMA.pro</w:t>
      </w:r>
    </w:p>
    <w:p w14:paraId="43D4D151" w14:textId="77777777" w:rsidR="00C054F2" w:rsidRDefault="00C054F2" w:rsidP="00F9278B">
      <w:pPr>
        <w:widowControl/>
        <w:suppressAutoHyphens w:val="0"/>
        <w:autoSpaceDN/>
        <w:textAlignment w:val="auto"/>
        <w:rPr>
          <w:rFonts w:eastAsiaTheme="minorEastAsia" w:cs="Times New Roman"/>
          <w:kern w:val="0"/>
          <w:lang w:eastAsia="zh-CN" w:bidi="ar-SA"/>
        </w:rPr>
      </w:pPr>
      <w:r>
        <w:rPr>
          <w:rFonts w:eastAsiaTheme="minorEastAsia" w:cs="Times New Roman"/>
          <w:kern w:val="0"/>
          <w:lang w:eastAsia="zh-CN" w:bidi="ar-SA"/>
        </w:rPr>
        <w:t>1.2.3.1.2 GetBackwardMA.pro</w:t>
      </w:r>
    </w:p>
    <w:p w14:paraId="0A5AF750" w14:textId="07D19B6E" w:rsidR="00F9278B" w:rsidRPr="00025B43" w:rsidRDefault="00F9278B"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1.2.3.1.3 GetCrossOv</w:t>
      </w:r>
      <w:r w:rsidR="00C054F2">
        <w:rPr>
          <w:rFonts w:eastAsiaTheme="minorEastAsia" w:cs="Times New Roman"/>
          <w:kern w:val="0"/>
          <w:lang w:eastAsia="zh-CN" w:bidi="ar-SA"/>
        </w:rPr>
        <w:t>er_percentage_extremeslope.pro</w:t>
      </w:r>
      <w:r w:rsidRPr="00025B43">
        <w:rPr>
          <w:rFonts w:eastAsiaTheme="minorEastAsia" w:cs="Times New Roman"/>
          <w:kern w:val="0"/>
          <w:lang w:eastAsia="zh-CN" w:bidi="ar-SA"/>
        </w:rPr>
        <w:t xml:space="preserve"> </w:t>
      </w:r>
    </w:p>
    <w:p w14:paraId="5ECE6CCF" w14:textId="6A92A884" w:rsidR="00F9278B" w:rsidRPr="00025B43" w:rsidRDefault="00C054F2" w:rsidP="00F9278B">
      <w:pPr>
        <w:widowControl/>
        <w:suppressAutoHyphens w:val="0"/>
        <w:autoSpaceDN/>
        <w:textAlignment w:val="auto"/>
        <w:rPr>
          <w:rFonts w:eastAsiaTheme="minorEastAsia" w:cs="Times New Roman"/>
          <w:kern w:val="0"/>
          <w:lang w:eastAsia="zh-CN" w:bidi="ar-SA"/>
        </w:rPr>
      </w:pPr>
      <w:r>
        <w:rPr>
          <w:rFonts w:eastAsiaTheme="minorEastAsia" w:cs="Times New Roman"/>
          <w:kern w:val="0"/>
          <w:lang w:eastAsia="zh-CN" w:bidi="ar-SA"/>
        </w:rPr>
        <w:t>1.2.3.1.4 GetSOS.pro</w:t>
      </w:r>
    </w:p>
    <w:p w14:paraId="6E4EE191" w14:textId="77777777" w:rsidR="00C054F2" w:rsidRDefault="00C054F2" w:rsidP="00F9278B">
      <w:pPr>
        <w:widowControl/>
        <w:suppressAutoHyphens w:val="0"/>
        <w:autoSpaceDN/>
        <w:textAlignment w:val="auto"/>
        <w:rPr>
          <w:rFonts w:eastAsiaTheme="minorEastAsia" w:cs="Times New Roman"/>
          <w:kern w:val="0"/>
          <w:lang w:eastAsia="zh-CN" w:bidi="ar-SA"/>
        </w:rPr>
      </w:pPr>
      <w:r>
        <w:rPr>
          <w:rFonts w:eastAsiaTheme="minorEastAsia" w:cs="Times New Roman"/>
          <w:kern w:val="0"/>
          <w:lang w:eastAsia="zh-CN" w:bidi="ar-SA"/>
        </w:rPr>
        <w:t>1.2.3.1.5 GetEOS.pro</w:t>
      </w:r>
      <w:r w:rsidR="00F9278B" w:rsidRPr="00025B43">
        <w:rPr>
          <w:rFonts w:eastAsiaTheme="minorEastAsia" w:cs="Times New Roman"/>
          <w:kern w:val="0"/>
          <w:lang w:eastAsia="zh-CN" w:bidi="ar-SA"/>
        </w:rPr>
        <w:t xml:space="preserve"> </w:t>
      </w:r>
    </w:p>
    <w:p w14:paraId="2B0CEDB6" w14:textId="7EB6F73C" w:rsidR="00F9278B" w:rsidRPr="00025B43" w:rsidRDefault="00F9278B"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1.2.3.1.6 GetMaxNDV</w:t>
      </w:r>
      <w:r w:rsidR="00C054F2">
        <w:rPr>
          <w:rFonts w:eastAsiaTheme="minorEastAsia" w:cs="Times New Roman"/>
          <w:kern w:val="0"/>
          <w:lang w:eastAsia="zh-CN" w:bidi="ar-SA"/>
        </w:rPr>
        <w:t>I.pro</w:t>
      </w:r>
    </w:p>
    <w:p w14:paraId="2A082D0B" w14:textId="3493ED9C" w:rsidR="00F9278B" w:rsidRPr="00025B43" w:rsidRDefault="00C054F2" w:rsidP="00F9278B">
      <w:pPr>
        <w:widowControl/>
        <w:suppressAutoHyphens w:val="0"/>
        <w:autoSpaceDN/>
        <w:textAlignment w:val="auto"/>
        <w:rPr>
          <w:rFonts w:eastAsiaTheme="minorEastAsia" w:cs="Times New Roman"/>
          <w:kern w:val="0"/>
          <w:lang w:eastAsia="zh-CN" w:bidi="ar-SA"/>
        </w:rPr>
      </w:pPr>
      <w:r>
        <w:rPr>
          <w:rFonts w:eastAsiaTheme="minorEastAsia" w:cs="Times New Roman"/>
          <w:kern w:val="0"/>
          <w:lang w:eastAsia="zh-CN" w:bidi="ar-SA"/>
        </w:rPr>
        <w:t>1.2.3.1.7 GetTotNDVI.pro</w:t>
      </w:r>
    </w:p>
    <w:p w14:paraId="37B0DB49" w14:textId="77777777" w:rsidR="00C054F2" w:rsidRDefault="00F9278B"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1.2.3.1.8 GetNDVItoDat</w:t>
      </w:r>
      <w:r w:rsidR="00C054F2">
        <w:rPr>
          <w:rFonts w:eastAsiaTheme="minorEastAsia" w:cs="Times New Roman"/>
          <w:kern w:val="0"/>
          <w:lang w:eastAsia="zh-CN" w:bidi="ar-SA"/>
        </w:rPr>
        <w:t>e.pro</w:t>
      </w:r>
    </w:p>
    <w:p w14:paraId="765EF024" w14:textId="0781E003" w:rsidR="00F9278B" w:rsidRPr="00025B43" w:rsidRDefault="00C054F2" w:rsidP="00F9278B">
      <w:pPr>
        <w:widowControl/>
        <w:suppressAutoHyphens w:val="0"/>
        <w:autoSpaceDN/>
        <w:textAlignment w:val="auto"/>
        <w:rPr>
          <w:rFonts w:eastAsiaTheme="minorEastAsia" w:cs="Times New Roman"/>
          <w:kern w:val="0"/>
          <w:lang w:eastAsia="zh-CN" w:bidi="ar-SA"/>
        </w:rPr>
      </w:pPr>
      <w:r>
        <w:rPr>
          <w:rFonts w:eastAsiaTheme="minorEastAsia" w:cs="Times New Roman"/>
          <w:kern w:val="0"/>
          <w:lang w:eastAsia="zh-CN" w:bidi="ar-SA"/>
        </w:rPr>
        <w:t>1.2.3.1.9 GetSlope.pro</w:t>
      </w:r>
    </w:p>
    <w:p w14:paraId="332F9E0C" w14:textId="19FE9A1D" w:rsidR="00F9278B" w:rsidRPr="00025B43" w:rsidRDefault="00C054F2" w:rsidP="00F9278B">
      <w:pPr>
        <w:widowControl/>
        <w:suppressAutoHyphens w:val="0"/>
        <w:autoSpaceDN/>
        <w:textAlignment w:val="auto"/>
        <w:rPr>
          <w:rFonts w:eastAsiaTheme="minorEastAsia" w:cs="Times New Roman"/>
          <w:kern w:val="0"/>
          <w:lang w:eastAsia="zh-CN" w:bidi="ar-SA"/>
        </w:rPr>
      </w:pPr>
      <w:r>
        <w:rPr>
          <w:rFonts w:eastAsiaTheme="minorEastAsia" w:cs="Times New Roman"/>
          <w:kern w:val="0"/>
          <w:lang w:eastAsia="zh-CN" w:bidi="ar-SA"/>
        </w:rPr>
        <w:t>1.2.3.1.10 GetRange.pro</w:t>
      </w:r>
    </w:p>
    <w:p w14:paraId="6EF40DBA" w14:textId="0E1EAFDF" w:rsidR="00F9278B" w:rsidRPr="00025B43" w:rsidRDefault="00E25130" w:rsidP="00F9278B">
      <w:pPr>
        <w:widowControl/>
        <w:suppressAutoHyphens w:val="0"/>
        <w:autoSpaceDN/>
        <w:textAlignment w:val="auto"/>
        <w:rPr>
          <w:rFonts w:eastAsiaTheme="minorEastAsia" w:cs="Times New Roman"/>
          <w:kern w:val="0"/>
          <w:lang w:eastAsia="zh-CN" w:bidi="ar-SA"/>
        </w:rPr>
      </w:pPr>
      <w:r>
        <w:rPr>
          <w:rFonts w:eastAsiaTheme="minorEastAsia" w:cs="Times New Roman"/>
          <w:kern w:val="0"/>
          <w:lang w:eastAsia="zh-CN" w:bidi="ar-SA"/>
        </w:rPr>
        <w:t xml:space="preserve">1.2.3.2. </w:t>
      </w:r>
      <w:proofErr w:type="gramStart"/>
      <w:r>
        <w:rPr>
          <w:rFonts w:eastAsiaTheme="minorEastAsia" w:cs="Times New Roman"/>
          <w:kern w:val="0"/>
          <w:lang w:eastAsia="zh-CN" w:bidi="ar-SA"/>
        </w:rPr>
        <w:t>findday.pro</w:t>
      </w:r>
      <w:proofErr w:type="gramEnd"/>
    </w:p>
    <w:p w14:paraId="23BF94A7" w14:textId="77777777" w:rsidR="00F9278B" w:rsidRPr="00025B43" w:rsidRDefault="00F9278B" w:rsidP="00F9278B">
      <w:pPr>
        <w:widowControl/>
        <w:suppressAutoHyphens w:val="0"/>
        <w:autoSpaceDN/>
        <w:textAlignment w:val="auto"/>
        <w:rPr>
          <w:rFonts w:eastAsiaTheme="minorEastAsia" w:cs="Times New Roman"/>
          <w:kern w:val="0"/>
          <w:lang w:eastAsia="zh-CN" w:bidi="ar-SA"/>
        </w:rPr>
      </w:pPr>
    </w:p>
    <w:p w14:paraId="05696D0E" w14:textId="5E62B7CB" w:rsidR="00F9278B" w:rsidRPr="00025B43" w:rsidRDefault="00E25130" w:rsidP="00F9278B">
      <w:pPr>
        <w:widowControl/>
        <w:suppressAutoHyphens w:val="0"/>
        <w:autoSpaceDN/>
        <w:textAlignment w:val="auto"/>
        <w:rPr>
          <w:rFonts w:eastAsiaTheme="minorEastAsia" w:cs="Times New Roman"/>
          <w:kern w:val="0"/>
          <w:lang w:eastAsia="zh-CN" w:bidi="ar-SA"/>
        </w:rPr>
      </w:pPr>
      <w:r>
        <w:rPr>
          <w:rFonts w:eastAsiaTheme="minorEastAsia" w:cs="Times New Roman"/>
          <w:kern w:val="0"/>
          <w:lang w:eastAsia="zh-CN" w:bidi="ar-SA"/>
        </w:rPr>
        <w:t>2,</w:t>
      </w:r>
      <w:r w:rsidR="00F9278B" w:rsidRPr="00025B43">
        <w:rPr>
          <w:rFonts w:eastAsiaTheme="minorEastAsia" w:cs="Times New Roman"/>
          <w:kern w:val="0"/>
          <w:lang w:eastAsia="zh-CN" w:bidi="ar-SA"/>
        </w:rPr>
        <w:t xml:space="preserve"> one</w:t>
      </w:r>
      <w:r>
        <w:rPr>
          <w:rFonts w:eastAsiaTheme="minorEastAsia" w:cs="Times New Roman"/>
          <w:kern w:val="0"/>
          <w:lang w:eastAsia="zh-CN" w:bidi="ar-SA"/>
        </w:rPr>
        <w:t>year_data_layer_subset_good.pro</w:t>
      </w:r>
    </w:p>
    <w:p w14:paraId="38896C75" w14:textId="64FB67C2" w:rsidR="00F9278B" w:rsidRPr="00025B43" w:rsidRDefault="00F9278B" w:rsidP="00F9278B">
      <w:pPr>
        <w:widowControl/>
        <w:suppressAutoHyphens w:val="0"/>
        <w:autoSpaceDN/>
        <w:textAlignment w:val="auto"/>
        <w:rPr>
          <w:rFonts w:eastAsiaTheme="minorEastAsia" w:cs="Times New Roman"/>
          <w:kern w:val="0"/>
          <w:lang w:eastAsia="zh-CN" w:bidi="ar-SA"/>
        </w:rPr>
      </w:pPr>
      <w:r w:rsidRPr="00025B43">
        <w:rPr>
          <w:rFonts w:eastAsiaTheme="minorEastAsia" w:cs="Times New Roman"/>
          <w:kern w:val="0"/>
          <w:lang w:eastAsia="zh-CN" w:bidi="ar-SA"/>
        </w:rPr>
        <w:t>2.1, start_batch</w:t>
      </w:r>
      <w:r w:rsidR="00E25130">
        <w:rPr>
          <w:rFonts w:eastAsiaTheme="minorEastAsia" w:cs="Times New Roman"/>
          <w:kern w:val="0"/>
          <w:lang w:eastAsia="zh-CN" w:bidi="ar-SA"/>
        </w:rPr>
        <w:t>.pro</w:t>
      </w:r>
    </w:p>
    <w:p w14:paraId="0B128B17" w14:textId="504A1734" w:rsidR="00F9278B" w:rsidRPr="00025B43" w:rsidRDefault="00E25130" w:rsidP="00F9278B">
      <w:pPr>
        <w:widowControl/>
        <w:suppressAutoHyphens w:val="0"/>
        <w:autoSpaceDN/>
        <w:textAlignment w:val="auto"/>
        <w:rPr>
          <w:rFonts w:eastAsiaTheme="minorEastAsia" w:cs="Times New Roman"/>
          <w:kern w:val="0"/>
          <w:lang w:eastAsia="zh-CN" w:bidi="ar-SA"/>
        </w:rPr>
      </w:pPr>
      <w:r>
        <w:rPr>
          <w:rFonts w:eastAsiaTheme="minorEastAsia" w:cs="Times New Roman"/>
          <w:kern w:val="0"/>
          <w:lang w:eastAsia="zh-CN" w:bidi="ar-SA"/>
        </w:rPr>
        <w:t>2.2, read_ndvi.pro</w:t>
      </w:r>
    </w:p>
    <w:p w14:paraId="2225D44B" w14:textId="0CA563E7" w:rsidR="00F9278B" w:rsidRPr="008F2060" w:rsidRDefault="00E25130" w:rsidP="00025B43">
      <w:pPr>
        <w:pStyle w:val="Standard"/>
        <w:autoSpaceDE w:val="0"/>
        <w:rPr>
          <w:rFonts w:cs="Times New Roman"/>
          <w:lang w:val="en-US"/>
        </w:rPr>
      </w:pPr>
      <w:r>
        <w:rPr>
          <w:rFonts w:eastAsiaTheme="minorEastAsia" w:cs="Times New Roman"/>
          <w:kern w:val="0"/>
          <w:lang w:val="en-US" w:eastAsia="zh-CN" w:bidi="ar-SA"/>
        </w:rPr>
        <w:t>2.2.1, subset.pro</w:t>
      </w:r>
    </w:p>
    <w:p w14:paraId="7460DB61" w14:textId="77777777" w:rsidR="008D2C26" w:rsidRDefault="008D2C26" w:rsidP="00025B43">
      <w:pPr>
        <w:pStyle w:val="Standard"/>
        <w:autoSpaceDE w:val="0"/>
        <w:rPr>
          <w:lang w:val="en-US"/>
        </w:rPr>
      </w:pPr>
    </w:p>
    <w:p w14:paraId="331824BE" w14:textId="77777777" w:rsidR="00E220BA" w:rsidRDefault="00E220BA" w:rsidP="00025B43">
      <w:pPr>
        <w:pStyle w:val="Standard"/>
        <w:autoSpaceDE w:val="0"/>
        <w:rPr>
          <w:lang w:val="en-US"/>
        </w:rPr>
      </w:pPr>
    </w:p>
    <w:p w14:paraId="6DE1AA47" w14:textId="3678E371" w:rsidR="00E220BA" w:rsidRDefault="00E220BA" w:rsidP="00025B43">
      <w:pPr>
        <w:pStyle w:val="Standard"/>
        <w:autoSpaceDE w:val="0"/>
        <w:rPr>
          <w:lang w:val="en-US"/>
        </w:rPr>
      </w:pPr>
      <w:r>
        <w:rPr>
          <w:lang w:val="en-US"/>
        </w:rPr>
        <w:t>Literature Cited</w:t>
      </w:r>
    </w:p>
    <w:p w14:paraId="60D971F2" w14:textId="77777777" w:rsidR="00E220BA" w:rsidDel="00E44A93" w:rsidRDefault="00E220BA" w:rsidP="00E220BA">
      <w:pPr>
        <w:pStyle w:val="Standard"/>
        <w:autoSpaceDE w:val="0"/>
        <w:rPr>
          <w:del w:id="229" w:author="jiang" w:date="2012-11-15T12:29:00Z"/>
          <w:lang w:val="en-US"/>
        </w:rPr>
      </w:pPr>
    </w:p>
    <w:p w14:paraId="7DFB6080" w14:textId="4CBAC094" w:rsidR="00CA4060" w:rsidRDefault="00CA4060" w:rsidP="00E220BA">
      <w:pPr>
        <w:pStyle w:val="Standard"/>
        <w:autoSpaceDE w:val="0"/>
        <w:rPr>
          <w:ins w:id="230" w:author="jiang" w:date="2012-11-15T12:20:00Z"/>
          <w:lang w:val="en-US"/>
        </w:rPr>
      </w:pPr>
    </w:p>
    <w:p w14:paraId="2FB1F90D" w14:textId="0EC6096A" w:rsidR="00CA4060" w:rsidRDefault="00CA4060" w:rsidP="00E220BA">
      <w:pPr>
        <w:pStyle w:val="Standard"/>
        <w:autoSpaceDE w:val="0"/>
        <w:rPr>
          <w:lang w:val="en-US"/>
        </w:rPr>
      </w:pPr>
      <w:r w:rsidRPr="00CA4060">
        <w:rPr>
          <w:lang w:val="en-US"/>
        </w:rPr>
        <w:t xml:space="preserve">U.S. Geological Survey, 2012, </w:t>
      </w:r>
      <w:proofErr w:type="spellStart"/>
      <w:r w:rsidRPr="00CA4060">
        <w:rPr>
          <w:lang w:val="en-US"/>
        </w:rPr>
        <w:t>eMODIS</w:t>
      </w:r>
      <w:proofErr w:type="spellEnd"/>
      <w:r w:rsidRPr="00CA4060">
        <w:rPr>
          <w:lang w:val="en-US"/>
        </w:rPr>
        <w:t xml:space="preserve"> Alaska Product Guide, http://dds.cr.usgs.gov/emodis/Alaska/ (last accessed November 30, 2012)</w:t>
      </w:r>
    </w:p>
    <w:p w14:paraId="29844FFD" w14:textId="77777777" w:rsidR="00D02ABD" w:rsidRDefault="00D02ABD" w:rsidP="00E220BA">
      <w:pPr>
        <w:pStyle w:val="Standard"/>
        <w:autoSpaceDE w:val="0"/>
        <w:rPr>
          <w:lang w:val="en-US"/>
        </w:rPr>
      </w:pPr>
    </w:p>
    <w:p w14:paraId="0C331336" w14:textId="04F3665C" w:rsidR="00E220BA" w:rsidRDefault="00E220BA" w:rsidP="00E220BA">
      <w:pPr>
        <w:pStyle w:val="Standard"/>
        <w:autoSpaceDE w:val="0"/>
      </w:pPr>
      <w:r>
        <w:t>Reed B., M. Budde, P. Spencer, and A. Miller.  2006</w:t>
      </w:r>
      <w:r w:rsidRPr="008A32E6">
        <w:t xml:space="preserve">.  </w:t>
      </w:r>
      <w:r>
        <w:t xml:space="preserve">Satellite-Derived Measures of Landscape Processes:  Draft Monitoring Protocol for the Southwest Alaska I&amp;M Network, ver. 1.0. </w:t>
      </w:r>
      <w:r w:rsidRPr="008A32E6">
        <w:t xml:space="preserve">National Park Service, </w:t>
      </w:r>
      <w:r>
        <w:t>Inventory &amp; Monitoring Program, Southwest Alaska Network, Anchorage, Alaska</w:t>
      </w:r>
      <w:r w:rsidRPr="008A32E6">
        <w:t xml:space="preserve">.  </w:t>
      </w:r>
      <w:r w:rsidRPr="00480CD0">
        <w:t>3</w:t>
      </w:r>
      <w:r>
        <w:t>0</w:t>
      </w:r>
      <w:r w:rsidRPr="00480CD0">
        <w:t xml:space="preserve"> pp.</w:t>
      </w:r>
    </w:p>
    <w:p w14:paraId="72DE4590" w14:textId="77777777" w:rsidR="00D708D4" w:rsidRDefault="00D708D4" w:rsidP="00E220BA">
      <w:pPr>
        <w:pStyle w:val="Standard"/>
        <w:autoSpaceDE w:val="0"/>
      </w:pPr>
    </w:p>
    <w:p w14:paraId="38D7223C" w14:textId="19EFAA38" w:rsidR="00D708D4" w:rsidRPr="00362708" w:rsidRDefault="00FE1AD0" w:rsidP="00E220BA">
      <w:pPr>
        <w:pStyle w:val="Standard"/>
        <w:autoSpaceDE w:val="0"/>
        <w:rPr>
          <w:lang w:val="en-US"/>
        </w:rPr>
      </w:pPr>
      <w:r>
        <w:t>Daniel L. Swets, Bradley C. Reed, James D. Rowland, and Shaun E. Marko</w:t>
      </w:r>
      <w:r w:rsidR="00234958">
        <w:t>. 1999</w:t>
      </w:r>
      <w:r>
        <w:t>.</w:t>
      </w:r>
      <w:r w:rsidR="00234958">
        <w:t xml:space="preserve"> </w:t>
      </w:r>
      <w:r>
        <w:t>A weighted Least-Squares Approach to Temporal NDVI Smoothing</w:t>
      </w:r>
      <w:r w:rsidR="00234958">
        <w:t>. Proceedings of the 1999 ASPRS Annual Conference, Portland, Oregon, pp. 526-536.</w:t>
      </w:r>
    </w:p>
    <w:sectPr w:rsidR="00D708D4" w:rsidRPr="00362708" w:rsidSect="008F2060">
      <w:footerReference w:type="default" r:id="rId18"/>
      <w:pgSz w:w="11905" w:h="16837"/>
      <w:pgMar w:top="1134" w:right="1134" w:bottom="1134" w:left="1134" w:header="720" w:footer="720" w:gutter="0"/>
      <w:pgNumType w:start="2"/>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48BDFA" w14:textId="77777777" w:rsidR="00E320D6" w:rsidRDefault="00E320D6">
      <w:r>
        <w:separator/>
      </w:r>
    </w:p>
  </w:endnote>
  <w:endnote w:type="continuationSeparator" w:id="0">
    <w:p w14:paraId="702A1128" w14:textId="77777777" w:rsidR="00E320D6" w:rsidRDefault="00E320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ndale Sans UI">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Calibri">
    <w:charset w:val="00"/>
    <w:family w:val="swiss"/>
    <w:pitch w:val="default"/>
  </w:font>
  <w:font w:name="+mn-ea">
    <w:altName w:val="Times New Roman"/>
    <w:panose1 w:val="00000000000000000000"/>
    <w:charset w:val="00"/>
    <w:family w:val="roman"/>
    <w:notTrueType/>
    <w:pitch w:val="default"/>
  </w:font>
  <w:font w:name="+mn-cs">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F91312" w14:textId="5EF72CD7" w:rsidR="00B80D45" w:rsidRDefault="00B80D45">
    <w:pPr>
      <w:pStyle w:val="Footer"/>
      <w:jc w:val="center"/>
    </w:pPr>
  </w:p>
  <w:p w14:paraId="4B5D41C6" w14:textId="77777777" w:rsidR="00B80D45" w:rsidRDefault="00B80D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D9B3DF" w14:textId="77777777" w:rsidR="00E320D6" w:rsidRDefault="00E320D6">
      <w:r>
        <w:rPr>
          <w:color w:val="000000"/>
        </w:rPr>
        <w:separator/>
      </w:r>
    </w:p>
  </w:footnote>
  <w:footnote w:type="continuationSeparator" w:id="0">
    <w:p w14:paraId="50706D20" w14:textId="77777777" w:rsidR="00E320D6" w:rsidRDefault="00E320D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23BA4"/>
    <w:multiLevelType w:val="hybridMultilevel"/>
    <w:tmpl w:val="80BA07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7E3BE3"/>
    <w:multiLevelType w:val="hybridMultilevel"/>
    <w:tmpl w:val="5E9E3B90"/>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90072B"/>
    <w:multiLevelType w:val="hybridMultilevel"/>
    <w:tmpl w:val="5E9E3B90"/>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582B73"/>
    <w:multiLevelType w:val="hybridMultilevel"/>
    <w:tmpl w:val="42787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07157CF"/>
    <w:multiLevelType w:val="hybridMultilevel"/>
    <w:tmpl w:val="048A6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A4265B3"/>
    <w:multiLevelType w:val="hybridMultilevel"/>
    <w:tmpl w:val="B18825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3"/>
  <w:proofState w:spelling="clean" w:grammar="clean"/>
  <w:trackRevisions/>
  <w:defaultTabStop w:val="706"/>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593FCF"/>
    <w:rsid w:val="00012ED8"/>
    <w:rsid w:val="00014F94"/>
    <w:rsid w:val="000203EC"/>
    <w:rsid w:val="00025B43"/>
    <w:rsid w:val="00032883"/>
    <w:rsid w:val="00035E18"/>
    <w:rsid w:val="00042E67"/>
    <w:rsid w:val="000510C9"/>
    <w:rsid w:val="000629E7"/>
    <w:rsid w:val="00062E59"/>
    <w:rsid w:val="00064024"/>
    <w:rsid w:val="0009083D"/>
    <w:rsid w:val="0009705A"/>
    <w:rsid w:val="000C5490"/>
    <w:rsid w:val="000D409A"/>
    <w:rsid w:val="000D54DB"/>
    <w:rsid w:val="000F1CE2"/>
    <w:rsid w:val="000F7476"/>
    <w:rsid w:val="001019CF"/>
    <w:rsid w:val="001072F5"/>
    <w:rsid w:val="00112D85"/>
    <w:rsid w:val="00116869"/>
    <w:rsid w:val="00120633"/>
    <w:rsid w:val="001255E4"/>
    <w:rsid w:val="00157478"/>
    <w:rsid w:val="00162B85"/>
    <w:rsid w:val="001A2585"/>
    <w:rsid w:val="001A2C87"/>
    <w:rsid w:val="001A5D37"/>
    <w:rsid w:val="001D5DA4"/>
    <w:rsid w:val="001D7843"/>
    <w:rsid w:val="001D7942"/>
    <w:rsid w:val="001F008B"/>
    <w:rsid w:val="001F0873"/>
    <w:rsid w:val="001F5DC4"/>
    <w:rsid w:val="00202C1F"/>
    <w:rsid w:val="002068E5"/>
    <w:rsid w:val="0022235D"/>
    <w:rsid w:val="00227275"/>
    <w:rsid w:val="00232104"/>
    <w:rsid w:val="00234958"/>
    <w:rsid w:val="0023588A"/>
    <w:rsid w:val="00251E51"/>
    <w:rsid w:val="00265B97"/>
    <w:rsid w:val="00270E77"/>
    <w:rsid w:val="002731D0"/>
    <w:rsid w:val="00273E25"/>
    <w:rsid w:val="0028360C"/>
    <w:rsid w:val="002969F7"/>
    <w:rsid w:val="002A20F8"/>
    <w:rsid w:val="002A4796"/>
    <w:rsid w:val="002C04A3"/>
    <w:rsid w:val="002C6195"/>
    <w:rsid w:val="002D3C2D"/>
    <w:rsid w:val="002D62C0"/>
    <w:rsid w:val="0030610D"/>
    <w:rsid w:val="00314C39"/>
    <w:rsid w:val="0032021E"/>
    <w:rsid w:val="00321FB7"/>
    <w:rsid w:val="003317BF"/>
    <w:rsid w:val="00334481"/>
    <w:rsid w:val="00351158"/>
    <w:rsid w:val="00351CC5"/>
    <w:rsid w:val="00356E41"/>
    <w:rsid w:val="00362708"/>
    <w:rsid w:val="00384881"/>
    <w:rsid w:val="003A1EEE"/>
    <w:rsid w:val="003A27C5"/>
    <w:rsid w:val="003D09C0"/>
    <w:rsid w:val="003D3222"/>
    <w:rsid w:val="003E14E6"/>
    <w:rsid w:val="003E6CF6"/>
    <w:rsid w:val="003F4C77"/>
    <w:rsid w:val="00465380"/>
    <w:rsid w:val="00466D95"/>
    <w:rsid w:val="00485843"/>
    <w:rsid w:val="004A5181"/>
    <w:rsid w:val="004A6EAE"/>
    <w:rsid w:val="004B6AE8"/>
    <w:rsid w:val="004E0A48"/>
    <w:rsid w:val="004E4740"/>
    <w:rsid w:val="004E5A0A"/>
    <w:rsid w:val="004F068D"/>
    <w:rsid w:val="004F1D32"/>
    <w:rsid w:val="00522053"/>
    <w:rsid w:val="0052270D"/>
    <w:rsid w:val="00522A78"/>
    <w:rsid w:val="00526A9A"/>
    <w:rsid w:val="00540604"/>
    <w:rsid w:val="00556EA5"/>
    <w:rsid w:val="005710F3"/>
    <w:rsid w:val="00573C9D"/>
    <w:rsid w:val="00577166"/>
    <w:rsid w:val="00585B94"/>
    <w:rsid w:val="00590024"/>
    <w:rsid w:val="00593FCF"/>
    <w:rsid w:val="00595193"/>
    <w:rsid w:val="00597CAF"/>
    <w:rsid w:val="005C07D0"/>
    <w:rsid w:val="00607A95"/>
    <w:rsid w:val="00611801"/>
    <w:rsid w:val="00612901"/>
    <w:rsid w:val="00633918"/>
    <w:rsid w:val="00635273"/>
    <w:rsid w:val="00647171"/>
    <w:rsid w:val="0065248F"/>
    <w:rsid w:val="00661C60"/>
    <w:rsid w:val="006664AB"/>
    <w:rsid w:val="0067069F"/>
    <w:rsid w:val="00687317"/>
    <w:rsid w:val="006A1FDB"/>
    <w:rsid w:val="006A7042"/>
    <w:rsid w:val="006E335D"/>
    <w:rsid w:val="006E766A"/>
    <w:rsid w:val="006F33E7"/>
    <w:rsid w:val="00702434"/>
    <w:rsid w:val="007206AF"/>
    <w:rsid w:val="00724E4C"/>
    <w:rsid w:val="00743A56"/>
    <w:rsid w:val="00765A6F"/>
    <w:rsid w:val="00775A00"/>
    <w:rsid w:val="007A1ED5"/>
    <w:rsid w:val="007B1317"/>
    <w:rsid w:val="007B6DCA"/>
    <w:rsid w:val="007C10C3"/>
    <w:rsid w:val="007C176E"/>
    <w:rsid w:val="007C746D"/>
    <w:rsid w:val="007D264F"/>
    <w:rsid w:val="0080064E"/>
    <w:rsid w:val="00834F23"/>
    <w:rsid w:val="00835AFA"/>
    <w:rsid w:val="00852F05"/>
    <w:rsid w:val="0086105F"/>
    <w:rsid w:val="00864B98"/>
    <w:rsid w:val="008664B0"/>
    <w:rsid w:val="00871F04"/>
    <w:rsid w:val="00881516"/>
    <w:rsid w:val="008B3672"/>
    <w:rsid w:val="008B6B01"/>
    <w:rsid w:val="008B6FC1"/>
    <w:rsid w:val="008D2C26"/>
    <w:rsid w:val="008D726D"/>
    <w:rsid w:val="008E5080"/>
    <w:rsid w:val="008F2060"/>
    <w:rsid w:val="00925CDF"/>
    <w:rsid w:val="00944E9D"/>
    <w:rsid w:val="009563BF"/>
    <w:rsid w:val="00982A79"/>
    <w:rsid w:val="00987CDD"/>
    <w:rsid w:val="00991102"/>
    <w:rsid w:val="009922E1"/>
    <w:rsid w:val="009C5663"/>
    <w:rsid w:val="009D59F6"/>
    <w:rsid w:val="009E775A"/>
    <w:rsid w:val="009F530F"/>
    <w:rsid w:val="009F6858"/>
    <w:rsid w:val="00A244F1"/>
    <w:rsid w:val="00A7127A"/>
    <w:rsid w:val="00A72594"/>
    <w:rsid w:val="00A93F0D"/>
    <w:rsid w:val="00A943A2"/>
    <w:rsid w:val="00AB7D9F"/>
    <w:rsid w:val="00B0461D"/>
    <w:rsid w:val="00B06F13"/>
    <w:rsid w:val="00B13F99"/>
    <w:rsid w:val="00B22FAB"/>
    <w:rsid w:val="00B23B37"/>
    <w:rsid w:val="00B3075C"/>
    <w:rsid w:val="00B33BB1"/>
    <w:rsid w:val="00B3503A"/>
    <w:rsid w:val="00B42B28"/>
    <w:rsid w:val="00B46F82"/>
    <w:rsid w:val="00B47338"/>
    <w:rsid w:val="00B652F8"/>
    <w:rsid w:val="00B70CD0"/>
    <w:rsid w:val="00B7268F"/>
    <w:rsid w:val="00B80D45"/>
    <w:rsid w:val="00B8154D"/>
    <w:rsid w:val="00B81ABF"/>
    <w:rsid w:val="00B90E9E"/>
    <w:rsid w:val="00B9298B"/>
    <w:rsid w:val="00BA1948"/>
    <w:rsid w:val="00BB5B72"/>
    <w:rsid w:val="00BD683C"/>
    <w:rsid w:val="00BE43FE"/>
    <w:rsid w:val="00C054F2"/>
    <w:rsid w:val="00C40D30"/>
    <w:rsid w:val="00C67FFC"/>
    <w:rsid w:val="00C9180C"/>
    <w:rsid w:val="00CA0959"/>
    <w:rsid w:val="00CA1E62"/>
    <w:rsid w:val="00CA4060"/>
    <w:rsid w:val="00CB5CAD"/>
    <w:rsid w:val="00CC6482"/>
    <w:rsid w:val="00CC75C3"/>
    <w:rsid w:val="00CE5836"/>
    <w:rsid w:val="00CF34C9"/>
    <w:rsid w:val="00CF5834"/>
    <w:rsid w:val="00D02ABD"/>
    <w:rsid w:val="00D1302E"/>
    <w:rsid w:val="00D13526"/>
    <w:rsid w:val="00D20905"/>
    <w:rsid w:val="00D23B5E"/>
    <w:rsid w:val="00D26BCD"/>
    <w:rsid w:val="00D45DDD"/>
    <w:rsid w:val="00D60A01"/>
    <w:rsid w:val="00D708D4"/>
    <w:rsid w:val="00D77B13"/>
    <w:rsid w:val="00D90671"/>
    <w:rsid w:val="00D9399F"/>
    <w:rsid w:val="00D958C8"/>
    <w:rsid w:val="00DA6421"/>
    <w:rsid w:val="00DB0FFA"/>
    <w:rsid w:val="00DB343B"/>
    <w:rsid w:val="00DB3E3D"/>
    <w:rsid w:val="00DD1BF7"/>
    <w:rsid w:val="00DF6700"/>
    <w:rsid w:val="00E00E79"/>
    <w:rsid w:val="00E0317A"/>
    <w:rsid w:val="00E047F4"/>
    <w:rsid w:val="00E06CF5"/>
    <w:rsid w:val="00E220BA"/>
    <w:rsid w:val="00E25130"/>
    <w:rsid w:val="00E31BAA"/>
    <w:rsid w:val="00E320D6"/>
    <w:rsid w:val="00E3640F"/>
    <w:rsid w:val="00E44A93"/>
    <w:rsid w:val="00E80E41"/>
    <w:rsid w:val="00EA1265"/>
    <w:rsid w:val="00EA2CC7"/>
    <w:rsid w:val="00EB37CC"/>
    <w:rsid w:val="00EB6693"/>
    <w:rsid w:val="00ED7290"/>
    <w:rsid w:val="00EF5C83"/>
    <w:rsid w:val="00EF6469"/>
    <w:rsid w:val="00F0356E"/>
    <w:rsid w:val="00F04EFE"/>
    <w:rsid w:val="00F151E1"/>
    <w:rsid w:val="00F229F0"/>
    <w:rsid w:val="00F270A8"/>
    <w:rsid w:val="00F42EE4"/>
    <w:rsid w:val="00F439A3"/>
    <w:rsid w:val="00F61214"/>
    <w:rsid w:val="00F617D0"/>
    <w:rsid w:val="00F67D6A"/>
    <w:rsid w:val="00F75C7A"/>
    <w:rsid w:val="00F9278B"/>
    <w:rsid w:val="00FA236A"/>
    <w:rsid w:val="00FB163C"/>
    <w:rsid w:val="00FB2A06"/>
    <w:rsid w:val="00FC65B5"/>
    <w:rsid w:val="00FE1AD0"/>
    <w:rsid w:val="00FE1D6B"/>
    <w:rsid w:val="00FF3BB6"/>
    <w:rsid w:val="00FF68B0"/>
    <w:rsid w:val="00FF7C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DCF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ndale Sans UI" w:hAnsi="Times New Roman" w:cs="Tahoma"/>
        <w:kern w:val="3"/>
        <w:sz w:val="24"/>
        <w:szCs w:val="24"/>
        <w:lang w:val="de-DE" w:eastAsia="ja-JP" w:bidi="fa-IR"/>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Objectwitharrow">
    <w:name w:val="Object with arrow"/>
    <w:basedOn w:val="Standard"/>
  </w:style>
  <w:style w:type="paragraph" w:customStyle="1" w:styleId="Objectwithshadow">
    <w:name w:val="Object with shadow"/>
    <w:basedOn w:val="Standard"/>
  </w:style>
  <w:style w:type="paragraph" w:customStyle="1" w:styleId="Objectwithoutfill">
    <w:name w:val="Object without fill"/>
    <w:basedOn w:val="Standard"/>
  </w:style>
  <w:style w:type="paragraph" w:customStyle="1" w:styleId="Text">
    <w:name w:val="Text"/>
    <w:basedOn w:val="Caption"/>
  </w:style>
  <w:style w:type="paragraph" w:customStyle="1" w:styleId="Textbodyjustified">
    <w:name w:val="Text body justified"/>
    <w:basedOn w:val="Standard"/>
  </w:style>
  <w:style w:type="paragraph" w:customStyle="1" w:styleId="Firstlineindent">
    <w:name w:val="First line indent"/>
    <w:basedOn w:val="Textbody"/>
    <w:pPr>
      <w:ind w:firstLine="283"/>
    </w:pPr>
  </w:style>
  <w:style w:type="paragraph" w:customStyle="1" w:styleId="Title1">
    <w:name w:val="Title1"/>
    <w:basedOn w:val="Standard"/>
    <w:pPr>
      <w:jc w:val="center"/>
    </w:pPr>
  </w:style>
  <w:style w:type="paragraph" w:customStyle="1" w:styleId="Title2">
    <w:name w:val="Title2"/>
    <w:basedOn w:val="Standard"/>
    <w:pPr>
      <w:spacing w:before="57" w:after="57"/>
      <w:ind w:right="113"/>
      <w:jc w:val="center"/>
    </w:pPr>
  </w:style>
  <w:style w:type="paragraph" w:customStyle="1" w:styleId="WW-Heading">
    <w:name w:val="WW-Heading"/>
    <w:basedOn w:val="Standard"/>
    <w:pPr>
      <w:spacing w:before="238" w:after="119"/>
    </w:pPr>
  </w:style>
  <w:style w:type="paragraph" w:customStyle="1" w:styleId="Heading1">
    <w:name w:val="Heading1"/>
    <w:basedOn w:val="Standard"/>
    <w:pPr>
      <w:spacing w:before="238" w:after="119"/>
    </w:pPr>
  </w:style>
  <w:style w:type="paragraph" w:customStyle="1" w:styleId="Heading2">
    <w:name w:val="Heading2"/>
    <w:basedOn w:val="Standard"/>
    <w:pPr>
      <w:spacing w:before="238" w:after="119"/>
    </w:pPr>
  </w:style>
  <w:style w:type="paragraph" w:customStyle="1" w:styleId="DimensionLine">
    <w:name w:val="Dimension Line"/>
    <w:basedOn w:val="Standard"/>
  </w:style>
  <w:style w:type="paragraph" w:customStyle="1" w:styleId="DefaultLTGliederung1">
    <w:name w:val="Default~LT~Gliederung 1"/>
    <w:pPr>
      <w:suppressAutoHyphens/>
      <w:autoSpaceDE w:val="0"/>
      <w:spacing w:after="283"/>
    </w:pPr>
    <w:rPr>
      <w:rFonts w:ascii="Mangal" w:eastAsia="Mangal" w:hAnsi="Mangal" w:cs="Mangal"/>
      <w:color w:val="000000"/>
      <w:sz w:val="64"/>
      <w:szCs w:val="64"/>
    </w:rPr>
  </w:style>
  <w:style w:type="paragraph" w:customStyle="1" w:styleId="DefaultLTGliederung2">
    <w:name w:val="Default~LT~Gliederung 2"/>
    <w:basedOn w:val="DefaultLTGliederung1"/>
    <w:pPr>
      <w:spacing w:after="227"/>
    </w:pPr>
    <w:rPr>
      <w:sz w:val="48"/>
      <w:szCs w:val="48"/>
    </w:rPr>
  </w:style>
  <w:style w:type="paragraph" w:customStyle="1" w:styleId="DefaultLTGliederung3">
    <w:name w:val="Default~LT~Gliederung 3"/>
    <w:basedOn w:val="DefaultLTGliederung2"/>
    <w:pPr>
      <w:spacing w:after="170"/>
    </w:pPr>
    <w:rPr>
      <w:sz w:val="40"/>
      <w:szCs w:val="40"/>
    </w:rPr>
  </w:style>
  <w:style w:type="paragraph" w:customStyle="1" w:styleId="DefaultLTGliederung4">
    <w:name w:val="Default~LT~Gliederung 4"/>
    <w:basedOn w:val="DefaultLTGliederung3"/>
    <w:pPr>
      <w:spacing w:after="113"/>
    </w:pPr>
  </w:style>
  <w:style w:type="paragraph" w:customStyle="1" w:styleId="DefaultLTGliederung5">
    <w:name w:val="Default~LT~Gliederung 5"/>
    <w:basedOn w:val="DefaultLTGliederung4"/>
    <w:pPr>
      <w:spacing w:after="57"/>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suppressAutoHyphens/>
      <w:autoSpaceDE w:val="0"/>
    </w:pPr>
    <w:rPr>
      <w:rFonts w:ascii="Mangal" w:eastAsia="Mangal" w:hAnsi="Mangal" w:cs="Mangal"/>
      <w:color w:val="000000"/>
      <w:sz w:val="36"/>
      <w:szCs w:val="36"/>
    </w:rPr>
  </w:style>
  <w:style w:type="paragraph" w:customStyle="1" w:styleId="DefaultLTUntertitel">
    <w:name w:val="Default~LT~Untertitel"/>
    <w:pPr>
      <w:suppressAutoHyphens/>
      <w:autoSpaceDE w:val="0"/>
      <w:jc w:val="center"/>
    </w:pPr>
    <w:rPr>
      <w:rFonts w:ascii="Mangal" w:eastAsia="Mangal" w:hAnsi="Mangal" w:cs="Mangal"/>
      <w:sz w:val="64"/>
      <w:szCs w:val="64"/>
    </w:rPr>
  </w:style>
  <w:style w:type="paragraph" w:customStyle="1" w:styleId="DefaultLTNotizen">
    <w:name w:val="Default~LT~Notizen"/>
    <w:pPr>
      <w:suppressAutoHyphens/>
      <w:autoSpaceDE w:val="0"/>
      <w:ind w:left="340" w:hanging="340"/>
    </w:pPr>
    <w:rPr>
      <w:rFonts w:ascii="Mangal" w:eastAsia="Mangal" w:hAnsi="Mangal" w:cs="Mangal"/>
      <w:sz w:val="40"/>
      <w:szCs w:val="40"/>
    </w:rPr>
  </w:style>
  <w:style w:type="paragraph" w:customStyle="1" w:styleId="DefaultLTHintergrundobjekte">
    <w:name w:val="Default~LT~Hintergrundobjekte"/>
    <w:pPr>
      <w:suppressAutoHyphens/>
      <w:autoSpaceDE w:val="0"/>
    </w:pPr>
  </w:style>
  <w:style w:type="paragraph" w:customStyle="1" w:styleId="DefaultLTHintergrund">
    <w:name w:val="Default~LT~Hintergrund"/>
    <w:pPr>
      <w:suppressAutoHyphens/>
      <w:autoSpaceDE w:val="0"/>
    </w:pPr>
  </w:style>
  <w:style w:type="paragraph" w:customStyle="1" w:styleId="default">
    <w:name w:val="default"/>
    <w:pPr>
      <w:suppressAutoHyphens/>
      <w:autoSpaceDE w:val="0"/>
      <w:spacing w:line="200" w:lineRule="atLeast"/>
    </w:pPr>
    <w:rPr>
      <w:rFonts w:ascii="Mangal" w:eastAsia="Mangal" w:hAnsi="Mangal" w:cs="Mangal"/>
      <w:sz w:val="36"/>
      <w:szCs w:val="36"/>
    </w:rPr>
  </w:style>
  <w:style w:type="paragraph" w:customStyle="1" w:styleId="gray1">
    <w:name w:val="gray1"/>
    <w:basedOn w:val="default"/>
  </w:style>
  <w:style w:type="paragraph" w:customStyle="1" w:styleId="gray2">
    <w:name w:val="gray2"/>
    <w:basedOn w:val="default"/>
  </w:style>
  <w:style w:type="paragraph" w:customStyle="1" w:styleId="gray3">
    <w:name w:val="gray3"/>
    <w:basedOn w:val="default"/>
  </w:style>
  <w:style w:type="paragraph" w:customStyle="1" w:styleId="bw1">
    <w:name w:val="bw1"/>
    <w:basedOn w:val="default"/>
  </w:style>
  <w:style w:type="paragraph" w:customStyle="1" w:styleId="bw2">
    <w:name w:val="bw2"/>
    <w:basedOn w:val="default"/>
  </w:style>
  <w:style w:type="paragraph" w:customStyle="1" w:styleId="bw3">
    <w:name w:val="bw3"/>
    <w:basedOn w:val="default"/>
  </w:style>
  <w:style w:type="paragraph" w:customStyle="1" w:styleId="orange1">
    <w:name w:val="orange1"/>
    <w:basedOn w:val="default"/>
  </w:style>
  <w:style w:type="paragraph" w:customStyle="1" w:styleId="orange2">
    <w:name w:val="orange2"/>
    <w:basedOn w:val="default"/>
  </w:style>
  <w:style w:type="paragraph" w:customStyle="1" w:styleId="orange3">
    <w:name w:val="orange3"/>
    <w:basedOn w:val="default"/>
  </w:style>
  <w:style w:type="paragraph" w:customStyle="1" w:styleId="turquise1">
    <w:name w:val="turquise1"/>
    <w:basedOn w:val="default"/>
  </w:style>
  <w:style w:type="paragraph" w:customStyle="1" w:styleId="turquise2">
    <w:name w:val="turquise2"/>
    <w:basedOn w:val="default"/>
  </w:style>
  <w:style w:type="paragraph" w:customStyle="1" w:styleId="turquise3">
    <w:name w:val="turquise3"/>
    <w:basedOn w:val="default"/>
  </w:style>
  <w:style w:type="paragraph" w:customStyle="1" w:styleId="blue1">
    <w:name w:val="blue1"/>
    <w:basedOn w:val="default"/>
  </w:style>
  <w:style w:type="paragraph" w:customStyle="1" w:styleId="blue2">
    <w:name w:val="blue2"/>
    <w:basedOn w:val="default"/>
  </w:style>
  <w:style w:type="paragraph" w:customStyle="1" w:styleId="blue3">
    <w:name w:val="blue3"/>
    <w:basedOn w:val="default"/>
  </w:style>
  <w:style w:type="paragraph" w:customStyle="1" w:styleId="sun1">
    <w:name w:val="sun1"/>
    <w:basedOn w:val="default"/>
  </w:style>
  <w:style w:type="paragraph" w:customStyle="1" w:styleId="sun2">
    <w:name w:val="sun2"/>
    <w:basedOn w:val="default"/>
  </w:style>
  <w:style w:type="paragraph" w:customStyle="1" w:styleId="sun3">
    <w:name w:val="sun3"/>
    <w:basedOn w:val="default"/>
  </w:style>
  <w:style w:type="paragraph" w:customStyle="1" w:styleId="earth1">
    <w:name w:val="earth1"/>
    <w:basedOn w:val="default"/>
  </w:style>
  <w:style w:type="paragraph" w:customStyle="1" w:styleId="earth2">
    <w:name w:val="earth2"/>
    <w:basedOn w:val="default"/>
  </w:style>
  <w:style w:type="paragraph" w:customStyle="1" w:styleId="earth3">
    <w:name w:val="earth3"/>
    <w:basedOn w:val="default"/>
  </w:style>
  <w:style w:type="paragraph" w:customStyle="1" w:styleId="green1">
    <w:name w:val="green1"/>
    <w:basedOn w:val="default"/>
  </w:style>
  <w:style w:type="paragraph" w:customStyle="1" w:styleId="green2">
    <w:name w:val="green2"/>
    <w:basedOn w:val="default"/>
  </w:style>
  <w:style w:type="paragraph" w:customStyle="1" w:styleId="green3">
    <w:name w:val="green3"/>
    <w:basedOn w:val="default"/>
  </w:style>
  <w:style w:type="paragraph" w:customStyle="1" w:styleId="seetang1">
    <w:name w:val="seetang1"/>
    <w:basedOn w:val="default"/>
  </w:style>
  <w:style w:type="paragraph" w:customStyle="1" w:styleId="seetang2">
    <w:name w:val="seetang2"/>
    <w:basedOn w:val="default"/>
  </w:style>
  <w:style w:type="paragraph" w:customStyle="1" w:styleId="seetang3">
    <w:name w:val="seetang3"/>
    <w:basedOn w:val="default"/>
  </w:style>
  <w:style w:type="paragraph" w:customStyle="1" w:styleId="lightblue1">
    <w:name w:val="lightblue1"/>
    <w:basedOn w:val="default"/>
  </w:style>
  <w:style w:type="paragraph" w:customStyle="1" w:styleId="lightblue2">
    <w:name w:val="lightblue2"/>
    <w:basedOn w:val="default"/>
  </w:style>
  <w:style w:type="paragraph" w:customStyle="1" w:styleId="lightblue3">
    <w:name w:val="lightblue3"/>
    <w:basedOn w:val="default"/>
  </w:style>
  <w:style w:type="paragraph" w:customStyle="1" w:styleId="yellow1">
    <w:name w:val="yellow1"/>
    <w:basedOn w:val="default"/>
  </w:style>
  <w:style w:type="paragraph" w:customStyle="1" w:styleId="yellow2">
    <w:name w:val="yellow2"/>
    <w:basedOn w:val="default"/>
  </w:style>
  <w:style w:type="paragraph" w:customStyle="1" w:styleId="yellow3">
    <w:name w:val="yellow3"/>
    <w:basedOn w:val="default"/>
  </w:style>
  <w:style w:type="paragraph" w:styleId="Title">
    <w:name w:val="Title"/>
    <w:basedOn w:val="Heading"/>
    <w:next w:val="Subtitle"/>
    <w:pPr>
      <w:jc w:val="center"/>
    </w:pPr>
    <w:rPr>
      <w:b/>
      <w:bCs/>
      <w:sz w:val="36"/>
      <w:szCs w:val="36"/>
    </w:rPr>
  </w:style>
  <w:style w:type="paragraph" w:styleId="Subtitle">
    <w:name w:val="Subtitle"/>
    <w:basedOn w:val="Heading"/>
    <w:next w:val="Textbody"/>
    <w:pPr>
      <w:jc w:val="center"/>
    </w:pPr>
    <w:rPr>
      <w:i/>
      <w:iCs/>
    </w:rPr>
  </w:style>
  <w:style w:type="paragraph" w:customStyle="1" w:styleId="Backgroundobjects">
    <w:name w:val="Background objects"/>
    <w:pPr>
      <w:suppressAutoHyphens/>
      <w:autoSpaceDE w:val="0"/>
    </w:pPr>
  </w:style>
  <w:style w:type="paragraph" w:customStyle="1" w:styleId="Background">
    <w:name w:val="Background"/>
    <w:pPr>
      <w:suppressAutoHyphens/>
      <w:autoSpaceDE w:val="0"/>
    </w:pPr>
  </w:style>
  <w:style w:type="paragraph" w:customStyle="1" w:styleId="Notes">
    <w:name w:val="Notes"/>
    <w:pPr>
      <w:suppressAutoHyphens/>
      <w:autoSpaceDE w:val="0"/>
      <w:ind w:left="340" w:hanging="340"/>
    </w:pPr>
    <w:rPr>
      <w:rFonts w:ascii="Mangal" w:eastAsia="Mangal" w:hAnsi="Mangal" w:cs="Mangal"/>
      <w:sz w:val="40"/>
      <w:szCs w:val="40"/>
    </w:rPr>
  </w:style>
  <w:style w:type="paragraph" w:customStyle="1" w:styleId="Outline1">
    <w:name w:val="Outline 1"/>
    <w:pPr>
      <w:suppressAutoHyphens/>
      <w:autoSpaceDE w:val="0"/>
      <w:spacing w:after="283"/>
    </w:pPr>
    <w:rPr>
      <w:rFonts w:ascii="Mangal" w:eastAsia="Mangal" w:hAnsi="Mangal" w:cs="Mangal"/>
      <w:color w:val="000000"/>
      <w:sz w:val="64"/>
      <w:szCs w:val="64"/>
    </w:rPr>
  </w:style>
  <w:style w:type="paragraph" w:customStyle="1" w:styleId="Outline2">
    <w:name w:val="Outline 2"/>
    <w:basedOn w:val="Outline1"/>
    <w:pPr>
      <w:spacing w:after="227"/>
    </w:pPr>
    <w:rPr>
      <w:sz w:val="48"/>
      <w:szCs w:val="48"/>
    </w:rPr>
  </w:style>
  <w:style w:type="paragraph" w:customStyle="1" w:styleId="Outline3">
    <w:name w:val="Outline 3"/>
    <w:basedOn w:val="Outline2"/>
    <w:pPr>
      <w:spacing w:after="170"/>
    </w:pPr>
    <w:rPr>
      <w:sz w:val="40"/>
      <w:szCs w:val="40"/>
    </w:rPr>
  </w:style>
  <w:style w:type="paragraph" w:customStyle="1" w:styleId="Outline4">
    <w:name w:val="Outline 4"/>
    <w:basedOn w:val="Outline3"/>
    <w:pPr>
      <w:spacing w:after="113"/>
    </w:pPr>
  </w:style>
  <w:style w:type="paragraph" w:customStyle="1" w:styleId="Outline5">
    <w:name w:val="Outline 5"/>
    <w:basedOn w:val="Outline4"/>
    <w:pPr>
      <w:spacing w:after="57"/>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customStyle="1" w:styleId="Default1LTGliederung1">
    <w:name w:val="Default 1~LT~Gliederung 1"/>
    <w:pPr>
      <w:suppressAutoHyphens/>
      <w:autoSpaceDE w:val="0"/>
      <w:spacing w:after="283"/>
    </w:pPr>
    <w:rPr>
      <w:rFonts w:ascii="Mangal" w:eastAsia="Mangal" w:hAnsi="Mangal" w:cs="Mangal"/>
      <w:color w:val="000000"/>
      <w:sz w:val="64"/>
      <w:szCs w:val="64"/>
    </w:rPr>
  </w:style>
  <w:style w:type="paragraph" w:customStyle="1" w:styleId="Default1LTGliederung2">
    <w:name w:val="Default 1~LT~Gliederung 2"/>
    <w:basedOn w:val="Default1LTGliederung1"/>
    <w:pPr>
      <w:spacing w:after="227"/>
    </w:pPr>
    <w:rPr>
      <w:sz w:val="48"/>
      <w:szCs w:val="48"/>
    </w:rPr>
  </w:style>
  <w:style w:type="paragraph" w:customStyle="1" w:styleId="Default1LTGliederung3">
    <w:name w:val="Default 1~LT~Gliederung 3"/>
    <w:basedOn w:val="Default1LTGliederung2"/>
    <w:pPr>
      <w:spacing w:after="170"/>
    </w:pPr>
    <w:rPr>
      <w:sz w:val="40"/>
      <w:szCs w:val="40"/>
    </w:rPr>
  </w:style>
  <w:style w:type="paragraph" w:customStyle="1" w:styleId="Default1LTGliederung4">
    <w:name w:val="Default 1~LT~Gliederung 4"/>
    <w:basedOn w:val="Default1LTGliederung3"/>
    <w:pPr>
      <w:spacing w:after="113"/>
    </w:pPr>
  </w:style>
  <w:style w:type="paragraph" w:customStyle="1" w:styleId="Default1LTGliederung5">
    <w:name w:val="Default 1~LT~Gliederung 5"/>
    <w:basedOn w:val="Default1LTGliederung4"/>
    <w:pPr>
      <w:spacing w:after="57"/>
    </w:pPr>
  </w:style>
  <w:style w:type="paragraph" w:customStyle="1" w:styleId="Default1LTGliederung6">
    <w:name w:val="Default 1~LT~Gliederung 6"/>
    <w:basedOn w:val="Default1LTGliederung5"/>
  </w:style>
  <w:style w:type="paragraph" w:customStyle="1" w:styleId="Default1LTGliederung7">
    <w:name w:val="Default 1~LT~Gliederung 7"/>
    <w:basedOn w:val="Default1LTGliederung6"/>
  </w:style>
  <w:style w:type="paragraph" w:customStyle="1" w:styleId="Default1LTGliederung8">
    <w:name w:val="Default 1~LT~Gliederung 8"/>
    <w:basedOn w:val="Default1LTGliederung7"/>
  </w:style>
  <w:style w:type="paragraph" w:customStyle="1" w:styleId="Default1LTGliederung9">
    <w:name w:val="Default 1~LT~Gliederung 9"/>
    <w:basedOn w:val="Default1LTGliederung8"/>
  </w:style>
  <w:style w:type="paragraph" w:customStyle="1" w:styleId="Default1LTTitel">
    <w:name w:val="Default 1~LT~Titel"/>
    <w:pPr>
      <w:suppressAutoHyphens/>
      <w:autoSpaceDE w:val="0"/>
    </w:pPr>
    <w:rPr>
      <w:rFonts w:ascii="Mangal" w:eastAsia="Mangal" w:hAnsi="Mangal" w:cs="Mangal"/>
      <w:color w:val="000000"/>
      <w:sz w:val="36"/>
      <w:szCs w:val="36"/>
    </w:rPr>
  </w:style>
  <w:style w:type="paragraph" w:customStyle="1" w:styleId="Default1LTUntertitel">
    <w:name w:val="Default 1~LT~Untertitel"/>
    <w:pPr>
      <w:suppressAutoHyphens/>
      <w:autoSpaceDE w:val="0"/>
      <w:jc w:val="center"/>
    </w:pPr>
    <w:rPr>
      <w:rFonts w:ascii="Mangal" w:eastAsia="Mangal" w:hAnsi="Mangal" w:cs="Mangal"/>
      <w:sz w:val="64"/>
      <w:szCs w:val="64"/>
    </w:rPr>
  </w:style>
  <w:style w:type="paragraph" w:customStyle="1" w:styleId="Default1LTNotizen">
    <w:name w:val="Default 1~LT~Notizen"/>
    <w:pPr>
      <w:suppressAutoHyphens/>
      <w:autoSpaceDE w:val="0"/>
      <w:ind w:left="340" w:hanging="340"/>
    </w:pPr>
    <w:rPr>
      <w:rFonts w:ascii="Mangal" w:eastAsia="Mangal" w:hAnsi="Mangal" w:cs="Mangal"/>
      <w:sz w:val="40"/>
      <w:szCs w:val="40"/>
    </w:rPr>
  </w:style>
  <w:style w:type="paragraph" w:customStyle="1" w:styleId="Default1LTHintergrundobjekte">
    <w:name w:val="Default 1~LT~Hintergrundobjekte"/>
    <w:pPr>
      <w:suppressAutoHyphens/>
      <w:autoSpaceDE w:val="0"/>
    </w:pPr>
  </w:style>
  <w:style w:type="paragraph" w:customStyle="1" w:styleId="Default1LTHintergrund">
    <w:name w:val="Default 1~LT~Hintergrund"/>
    <w:pPr>
      <w:suppressAutoHyphens/>
      <w:autoSpaceDE w:val="0"/>
    </w:pPr>
  </w:style>
  <w:style w:type="character" w:customStyle="1" w:styleId="NumberingSymbols">
    <w:name w:val="Numbering Symbols"/>
  </w:style>
  <w:style w:type="character" w:customStyle="1" w:styleId="Internetlink">
    <w:name w:val="Internet link"/>
    <w:rPr>
      <w:color w:val="000080"/>
      <w:u w:val="single"/>
    </w:rPr>
  </w:style>
  <w:style w:type="paragraph" w:styleId="NormalWeb">
    <w:name w:val="Normal (Web)"/>
    <w:basedOn w:val="Normal"/>
    <w:uiPriority w:val="99"/>
    <w:semiHidden/>
    <w:unhideWhenUsed/>
    <w:rsid w:val="00FB163C"/>
    <w:pPr>
      <w:widowControl/>
      <w:suppressAutoHyphens w:val="0"/>
      <w:autoSpaceDN/>
      <w:spacing w:before="100" w:beforeAutospacing="1" w:after="100" w:afterAutospacing="1"/>
      <w:textAlignment w:val="auto"/>
    </w:pPr>
    <w:rPr>
      <w:rFonts w:eastAsia="Times New Roman" w:cs="Times New Roman"/>
      <w:kern w:val="0"/>
      <w:lang w:eastAsia="zh-CN" w:bidi="ar-SA"/>
    </w:rPr>
  </w:style>
  <w:style w:type="paragraph" w:styleId="BalloonText">
    <w:name w:val="Balloon Text"/>
    <w:basedOn w:val="Normal"/>
    <w:link w:val="BalloonTextChar"/>
    <w:uiPriority w:val="99"/>
    <w:semiHidden/>
    <w:unhideWhenUsed/>
    <w:rsid w:val="00CC75C3"/>
    <w:rPr>
      <w:rFonts w:ascii="Tahoma" w:hAnsi="Tahoma"/>
      <w:sz w:val="16"/>
      <w:szCs w:val="16"/>
    </w:rPr>
  </w:style>
  <w:style w:type="character" w:customStyle="1" w:styleId="BalloonTextChar">
    <w:name w:val="Balloon Text Char"/>
    <w:basedOn w:val="DefaultParagraphFont"/>
    <w:link w:val="BalloonText"/>
    <w:uiPriority w:val="99"/>
    <w:semiHidden/>
    <w:rsid w:val="00CC75C3"/>
    <w:rPr>
      <w:rFonts w:ascii="Tahoma" w:hAnsi="Tahoma"/>
      <w:sz w:val="16"/>
      <w:szCs w:val="16"/>
      <w:lang w:val="en-US"/>
    </w:rPr>
  </w:style>
  <w:style w:type="character" w:styleId="Hyperlink">
    <w:name w:val="Hyperlink"/>
    <w:basedOn w:val="DefaultParagraphFont"/>
    <w:uiPriority w:val="99"/>
    <w:unhideWhenUsed/>
    <w:rsid w:val="000F7476"/>
    <w:rPr>
      <w:color w:val="0000FF"/>
      <w:u w:val="single"/>
    </w:rPr>
  </w:style>
  <w:style w:type="paragraph" w:styleId="ListParagraph">
    <w:name w:val="List Paragraph"/>
    <w:basedOn w:val="Normal"/>
    <w:uiPriority w:val="34"/>
    <w:qFormat/>
    <w:rsid w:val="00FF68B0"/>
    <w:pPr>
      <w:widowControl/>
      <w:suppressAutoHyphens w:val="0"/>
      <w:autoSpaceDN/>
      <w:spacing w:after="200" w:line="276" w:lineRule="auto"/>
      <w:ind w:left="720"/>
      <w:contextualSpacing/>
      <w:textAlignment w:val="auto"/>
    </w:pPr>
    <w:rPr>
      <w:rFonts w:asciiTheme="minorHAnsi" w:eastAsiaTheme="minorEastAsia" w:hAnsiTheme="minorHAnsi" w:cstheme="minorBidi"/>
      <w:kern w:val="0"/>
      <w:sz w:val="22"/>
      <w:szCs w:val="22"/>
      <w:lang w:eastAsia="zh-CN" w:bidi="ar-SA"/>
    </w:rPr>
  </w:style>
  <w:style w:type="paragraph" w:styleId="Header">
    <w:name w:val="header"/>
    <w:basedOn w:val="Normal"/>
    <w:link w:val="HeaderChar"/>
    <w:uiPriority w:val="99"/>
    <w:unhideWhenUsed/>
    <w:rsid w:val="00265B97"/>
    <w:pPr>
      <w:tabs>
        <w:tab w:val="center" w:pos="4680"/>
        <w:tab w:val="right" w:pos="9360"/>
      </w:tabs>
    </w:pPr>
  </w:style>
  <w:style w:type="character" w:customStyle="1" w:styleId="HeaderChar">
    <w:name w:val="Header Char"/>
    <w:basedOn w:val="DefaultParagraphFont"/>
    <w:link w:val="Header"/>
    <w:uiPriority w:val="99"/>
    <w:rsid w:val="00265B97"/>
    <w:rPr>
      <w:lang w:val="en-US"/>
    </w:rPr>
  </w:style>
  <w:style w:type="paragraph" w:styleId="Footer">
    <w:name w:val="footer"/>
    <w:basedOn w:val="Normal"/>
    <w:link w:val="FooterChar"/>
    <w:uiPriority w:val="99"/>
    <w:unhideWhenUsed/>
    <w:rsid w:val="00265B97"/>
    <w:pPr>
      <w:tabs>
        <w:tab w:val="center" w:pos="4680"/>
        <w:tab w:val="right" w:pos="9360"/>
      </w:tabs>
    </w:pPr>
  </w:style>
  <w:style w:type="character" w:customStyle="1" w:styleId="FooterChar">
    <w:name w:val="Footer Char"/>
    <w:basedOn w:val="DefaultParagraphFont"/>
    <w:link w:val="Footer"/>
    <w:uiPriority w:val="99"/>
    <w:rsid w:val="00265B97"/>
    <w:rPr>
      <w:lang w:val="en-US"/>
    </w:rPr>
  </w:style>
  <w:style w:type="character" w:styleId="CommentReference">
    <w:name w:val="annotation reference"/>
    <w:basedOn w:val="DefaultParagraphFont"/>
    <w:uiPriority w:val="99"/>
    <w:semiHidden/>
    <w:unhideWhenUsed/>
    <w:rsid w:val="00540604"/>
    <w:rPr>
      <w:sz w:val="18"/>
      <w:szCs w:val="18"/>
    </w:rPr>
  </w:style>
  <w:style w:type="paragraph" w:styleId="CommentText">
    <w:name w:val="annotation text"/>
    <w:basedOn w:val="Normal"/>
    <w:link w:val="CommentTextChar"/>
    <w:uiPriority w:val="99"/>
    <w:semiHidden/>
    <w:unhideWhenUsed/>
    <w:rsid w:val="00540604"/>
  </w:style>
  <w:style w:type="character" w:customStyle="1" w:styleId="CommentTextChar">
    <w:name w:val="Comment Text Char"/>
    <w:basedOn w:val="DefaultParagraphFont"/>
    <w:link w:val="CommentText"/>
    <w:uiPriority w:val="99"/>
    <w:semiHidden/>
    <w:rsid w:val="00540604"/>
    <w:rPr>
      <w:lang w:val="en-US"/>
    </w:rPr>
  </w:style>
  <w:style w:type="paragraph" w:styleId="CommentSubject">
    <w:name w:val="annotation subject"/>
    <w:basedOn w:val="CommentText"/>
    <w:next w:val="CommentText"/>
    <w:link w:val="CommentSubjectChar"/>
    <w:uiPriority w:val="99"/>
    <w:semiHidden/>
    <w:unhideWhenUsed/>
    <w:rsid w:val="00540604"/>
    <w:rPr>
      <w:b/>
      <w:bCs/>
      <w:sz w:val="20"/>
      <w:szCs w:val="20"/>
    </w:rPr>
  </w:style>
  <w:style w:type="character" w:customStyle="1" w:styleId="CommentSubjectChar">
    <w:name w:val="Comment Subject Char"/>
    <w:basedOn w:val="CommentTextChar"/>
    <w:link w:val="CommentSubject"/>
    <w:uiPriority w:val="99"/>
    <w:semiHidden/>
    <w:rsid w:val="00540604"/>
    <w:rPr>
      <w:b/>
      <w:bCs/>
      <w:sz w:val="20"/>
      <w:szCs w:val="20"/>
      <w:lang w:val="en-US"/>
    </w:rPr>
  </w:style>
  <w:style w:type="paragraph" w:styleId="Revision">
    <w:name w:val="Revision"/>
    <w:hidden/>
    <w:uiPriority w:val="99"/>
    <w:semiHidden/>
    <w:rsid w:val="00CE5836"/>
    <w:pPr>
      <w:widowControl/>
      <w:autoSpaceDN/>
      <w:textAlignment w:val="auto"/>
    </w:pPr>
    <w:rPr>
      <w:lang w:val="en-US"/>
    </w:rPr>
  </w:style>
  <w:style w:type="table" w:styleId="TableGrid">
    <w:name w:val="Table Grid"/>
    <w:basedOn w:val="TableNormal"/>
    <w:uiPriority w:val="59"/>
    <w:rsid w:val="00F927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F9278B"/>
    <w:pPr>
      <w:widowControl/>
      <w:suppressAutoHyphens w:val="0"/>
      <w:autoSpaceDN/>
      <w:textAlignment w:val="auto"/>
    </w:pPr>
    <w:rPr>
      <w:rFonts w:ascii="Consolas" w:eastAsiaTheme="minorEastAsia" w:hAnsi="Consolas" w:cs="Consolas"/>
      <w:kern w:val="0"/>
      <w:sz w:val="21"/>
      <w:szCs w:val="21"/>
      <w:lang w:eastAsia="zh-CN" w:bidi="ar-SA"/>
    </w:rPr>
  </w:style>
  <w:style w:type="character" w:customStyle="1" w:styleId="PlainTextChar">
    <w:name w:val="Plain Text Char"/>
    <w:basedOn w:val="DefaultParagraphFont"/>
    <w:link w:val="PlainText"/>
    <w:uiPriority w:val="99"/>
    <w:rsid w:val="00F9278B"/>
    <w:rPr>
      <w:rFonts w:ascii="Consolas" w:eastAsiaTheme="minorEastAsia" w:hAnsi="Consolas" w:cs="Consolas"/>
      <w:kern w:val="0"/>
      <w:sz w:val="21"/>
      <w:szCs w:val="21"/>
      <w:lang w:val="en-US" w:eastAsia="zh-C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ndale Sans UI" w:hAnsi="Times New Roman" w:cs="Tahoma"/>
        <w:kern w:val="3"/>
        <w:sz w:val="24"/>
        <w:szCs w:val="24"/>
        <w:lang w:val="de-DE" w:eastAsia="ja-JP" w:bidi="fa-IR"/>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Objectwitharrow">
    <w:name w:val="Object with arrow"/>
    <w:basedOn w:val="Standard"/>
  </w:style>
  <w:style w:type="paragraph" w:customStyle="1" w:styleId="Objectwithshadow">
    <w:name w:val="Object with shadow"/>
    <w:basedOn w:val="Standard"/>
  </w:style>
  <w:style w:type="paragraph" w:customStyle="1" w:styleId="Objectwithoutfill">
    <w:name w:val="Object without fill"/>
    <w:basedOn w:val="Standard"/>
  </w:style>
  <w:style w:type="paragraph" w:customStyle="1" w:styleId="Text">
    <w:name w:val="Text"/>
    <w:basedOn w:val="Caption"/>
  </w:style>
  <w:style w:type="paragraph" w:customStyle="1" w:styleId="Textbodyjustified">
    <w:name w:val="Text body justified"/>
    <w:basedOn w:val="Standard"/>
  </w:style>
  <w:style w:type="paragraph" w:customStyle="1" w:styleId="Firstlineindent">
    <w:name w:val="First line indent"/>
    <w:basedOn w:val="Textbody"/>
    <w:pPr>
      <w:ind w:firstLine="283"/>
    </w:pPr>
  </w:style>
  <w:style w:type="paragraph" w:customStyle="1" w:styleId="Title1">
    <w:name w:val="Title1"/>
    <w:basedOn w:val="Standard"/>
    <w:pPr>
      <w:jc w:val="center"/>
    </w:pPr>
  </w:style>
  <w:style w:type="paragraph" w:customStyle="1" w:styleId="Title2">
    <w:name w:val="Title2"/>
    <w:basedOn w:val="Standard"/>
    <w:pPr>
      <w:spacing w:before="57" w:after="57"/>
      <w:ind w:right="113"/>
      <w:jc w:val="center"/>
    </w:pPr>
  </w:style>
  <w:style w:type="paragraph" w:customStyle="1" w:styleId="WW-Heading">
    <w:name w:val="WW-Heading"/>
    <w:basedOn w:val="Standard"/>
    <w:pPr>
      <w:spacing w:before="238" w:after="119"/>
    </w:pPr>
  </w:style>
  <w:style w:type="paragraph" w:customStyle="1" w:styleId="Heading1">
    <w:name w:val="Heading1"/>
    <w:basedOn w:val="Standard"/>
    <w:pPr>
      <w:spacing w:before="238" w:after="119"/>
    </w:pPr>
  </w:style>
  <w:style w:type="paragraph" w:customStyle="1" w:styleId="Heading2">
    <w:name w:val="Heading2"/>
    <w:basedOn w:val="Standard"/>
    <w:pPr>
      <w:spacing w:before="238" w:after="119"/>
    </w:pPr>
  </w:style>
  <w:style w:type="paragraph" w:customStyle="1" w:styleId="DimensionLine">
    <w:name w:val="Dimension Line"/>
    <w:basedOn w:val="Standard"/>
  </w:style>
  <w:style w:type="paragraph" w:customStyle="1" w:styleId="DefaultLTGliederung1">
    <w:name w:val="Default~LT~Gliederung 1"/>
    <w:pPr>
      <w:suppressAutoHyphens/>
      <w:autoSpaceDE w:val="0"/>
      <w:spacing w:after="283"/>
    </w:pPr>
    <w:rPr>
      <w:rFonts w:ascii="Mangal" w:eastAsia="Mangal" w:hAnsi="Mangal" w:cs="Mangal"/>
      <w:color w:val="000000"/>
      <w:sz w:val="64"/>
      <w:szCs w:val="64"/>
    </w:rPr>
  </w:style>
  <w:style w:type="paragraph" w:customStyle="1" w:styleId="DefaultLTGliederung2">
    <w:name w:val="Default~LT~Gliederung 2"/>
    <w:basedOn w:val="DefaultLTGliederung1"/>
    <w:pPr>
      <w:spacing w:after="227"/>
    </w:pPr>
    <w:rPr>
      <w:sz w:val="48"/>
      <w:szCs w:val="48"/>
    </w:rPr>
  </w:style>
  <w:style w:type="paragraph" w:customStyle="1" w:styleId="DefaultLTGliederung3">
    <w:name w:val="Default~LT~Gliederung 3"/>
    <w:basedOn w:val="DefaultLTGliederung2"/>
    <w:pPr>
      <w:spacing w:after="170"/>
    </w:pPr>
    <w:rPr>
      <w:sz w:val="40"/>
      <w:szCs w:val="40"/>
    </w:rPr>
  </w:style>
  <w:style w:type="paragraph" w:customStyle="1" w:styleId="DefaultLTGliederung4">
    <w:name w:val="Default~LT~Gliederung 4"/>
    <w:basedOn w:val="DefaultLTGliederung3"/>
    <w:pPr>
      <w:spacing w:after="113"/>
    </w:pPr>
  </w:style>
  <w:style w:type="paragraph" w:customStyle="1" w:styleId="DefaultLTGliederung5">
    <w:name w:val="Default~LT~Gliederung 5"/>
    <w:basedOn w:val="DefaultLTGliederung4"/>
    <w:pPr>
      <w:spacing w:after="57"/>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suppressAutoHyphens/>
      <w:autoSpaceDE w:val="0"/>
    </w:pPr>
    <w:rPr>
      <w:rFonts w:ascii="Mangal" w:eastAsia="Mangal" w:hAnsi="Mangal" w:cs="Mangal"/>
      <w:color w:val="000000"/>
      <w:sz w:val="36"/>
      <w:szCs w:val="36"/>
    </w:rPr>
  </w:style>
  <w:style w:type="paragraph" w:customStyle="1" w:styleId="DefaultLTUntertitel">
    <w:name w:val="Default~LT~Untertitel"/>
    <w:pPr>
      <w:suppressAutoHyphens/>
      <w:autoSpaceDE w:val="0"/>
      <w:jc w:val="center"/>
    </w:pPr>
    <w:rPr>
      <w:rFonts w:ascii="Mangal" w:eastAsia="Mangal" w:hAnsi="Mangal" w:cs="Mangal"/>
      <w:sz w:val="64"/>
      <w:szCs w:val="64"/>
    </w:rPr>
  </w:style>
  <w:style w:type="paragraph" w:customStyle="1" w:styleId="DefaultLTNotizen">
    <w:name w:val="Default~LT~Notizen"/>
    <w:pPr>
      <w:suppressAutoHyphens/>
      <w:autoSpaceDE w:val="0"/>
      <w:ind w:left="340" w:hanging="340"/>
    </w:pPr>
    <w:rPr>
      <w:rFonts w:ascii="Mangal" w:eastAsia="Mangal" w:hAnsi="Mangal" w:cs="Mangal"/>
      <w:sz w:val="40"/>
      <w:szCs w:val="40"/>
    </w:rPr>
  </w:style>
  <w:style w:type="paragraph" w:customStyle="1" w:styleId="DefaultLTHintergrundobjekte">
    <w:name w:val="Default~LT~Hintergrundobjekte"/>
    <w:pPr>
      <w:suppressAutoHyphens/>
      <w:autoSpaceDE w:val="0"/>
    </w:pPr>
  </w:style>
  <w:style w:type="paragraph" w:customStyle="1" w:styleId="DefaultLTHintergrund">
    <w:name w:val="Default~LT~Hintergrund"/>
    <w:pPr>
      <w:suppressAutoHyphens/>
      <w:autoSpaceDE w:val="0"/>
    </w:pPr>
  </w:style>
  <w:style w:type="paragraph" w:customStyle="1" w:styleId="default">
    <w:name w:val="default"/>
    <w:pPr>
      <w:suppressAutoHyphens/>
      <w:autoSpaceDE w:val="0"/>
      <w:spacing w:line="200" w:lineRule="atLeast"/>
    </w:pPr>
    <w:rPr>
      <w:rFonts w:ascii="Mangal" w:eastAsia="Mangal" w:hAnsi="Mangal" w:cs="Mangal"/>
      <w:sz w:val="36"/>
      <w:szCs w:val="36"/>
    </w:rPr>
  </w:style>
  <w:style w:type="paragraph" w:customStyle="1" w:styleId="gray1">
    <w:name w:val="gray1"/>
    <w:basedOn w:val="default"/>
  </w:style>
  <w:style w:type="paragraph" w:customStyle="1" w:styleId="gray2">
    <w:name w:val="gray2"/>
    <w:basedOn w:val="default"/>
  </w:style>
  <w:style w:type="paragraph" w:customStyle="1" w:styleId="gray3">
    <w:name w:val="gray3"/>
    <w:basedOn w:val="default"/>
  </w:style>
  <w:style w:type="paragraph" w:customStyle="1" w:styleId="bw1">
    <w:name w:val="bw1"/>
    <w:basedOn w:val="default"/>
  </w:style>
  <w:style w:type="paragraph" w:customStyle="1" w:styleId="bw2">
    <w:name w:val="bw2"/>
    <w:basedOn w:val="default"/>
  </w:style>
  <w:style w:type="paragraph" w:customStyle="1" w:styleId="bw3">
    <w:name w:val="bw3"/>
    <w:basedOn w:val="default"/>
  </w:style>
  <w:style w:type="paragraph" w:customStyle="1" w:styleId="orange1">
    <w:name w:val="orange1"/>
    <w:basedOn w:val="default"/>
  </w:style>
  <w:style w:type="paragraph" w:customStyle="1" w:styleId="orange2">
    <w:name w:val="orange2"/>
    <w:basedOn w:val="default"/>
  </w:style>
  <w:style w:type="paragraph" w:customStyle="1" w:styleId="orange3">
    <w:name w:val="orange3"/>
    <w:basedOn w:val="default"/>
  </w:style>
  <w:style w:type="paragraph" w:customStyle="1" w:styleId="turquise1">
    <w:name w:val="turquise1"/>
    <w:basedOn w:val="default"/>
  </w:style>
  <w:style w:type="paragraph" w:customStyle="1" w:styleId="turquise2">
    <w:name w:val="turquise2"/>
    <w:basedOn w:val="default"/>
  </w:style>
  <w:style w:type="paragraph" w:customStyle="1" w:styleId="turquise3">
    <w:name w:val="turquise3"/>
    <w:basedOn w:val="default"/>
  </w:style>
  <w:style w:type="paragraph" w:customStyle="1" w:styleId="blue1">
    <w:name w:val="blue1"/>
    <w:basedOn w:val="default"/>
  </w:style>
  <w:style w:type="paragraph" w:customStyle="1" w:styleId="blue2">
    <w:name w:val="blue2"/>
    <w:basedOn w:val="default"/>
  </w:style>
  <w:style w:type="paragraph" w:customStyle="1" w:styleId="blue3">
    <w:name w:val="blue3"/>
    <w:basedOn w:val="default"/>
  </w:style>
  <w:style w:type="paragraph" w:customStyle="1" w:styleId="sun1">
    <w:name w:val="sun1"/>
    <w:basedOn w:val="default"/>
  </w:style>
  <w:style w:type="paragraph" w:customStyle="1" w:styleId="sun2">
    <w:name w:val="sun2"/>
    <w:basedOn w:val="default"/>
  </w:style>
  <w:style w:type="paragraph" w:customStyle="1" w:styleId="sun3">
    <w:name w:val="sun3"/>
    <w:basedOn w:val="default"/>
  </w:style>
  <w:style w:type="paragraph" w:customStyle="1" w:styleId="earth1">
    <w:name w:val="earth1"/>
    <w:basedOn w:val="default"/>
  </w:style>
  <w:style w:type="paragraph" w:customStyle="1" w:styleId="earth2">
    <w:name w:val="earth2"/>
    <w:basedOn w:val="default"/>
  </w:style>
  <w:style w:type="paragraph" w:customStyle="1" w:styleId="earth3">
    <w:name w:val="earth3"/>
    <w:basedOn w:val="default"/>
  </w:style>
  <w:style w:type="paragraph" w:customStyle="1" w:styleId="green1">
    <w:name w:val="green1"/>
    <w:basedOn w:val="default"/>
  </w:style>
  <w:style w:type="paragraph" w:customStyle="1" w:styleId="green2">
    <w:name w:val="green2"/>
    <w:basedOn w:val="default"/>
  </w:style>
  <w:style w:type="paragraph" w:customStyle="1" w:styleId="green3">
    <w:name w:val="green3"/>
    <w:basedOn w:val="default"/>
  </w:style>
  <w:style w:type="paragraph" w:customStyle="1" w:styleId="seetang1">
    <w:name w:val="seetang1"/>
    <w:basedOn w:val="default"/>
  </w:style>
  <w:style w:type="paragraph" w:customStyle="1" w:styleId="seetang2">
    <w:name w:val="seetang2"/>
    <w:basedOn w:val="default"/>
  </w:style>
  <w:style w:type="paragraph" w:customStyle="1" w:styleId="seetang3">
    <w:name w:val="seetang3"/>
    <w:basedOn w:val="default"/>
  </w:style>
  <w:style w:type="paragraph" w:customStyle="1" w:styleId="lightblue1">
    <w:name w:val="lightblue1"/>
    <w:basedOn w:val="default"/>
  </w:style>
  <w:style w:type="paragraph" w:customStyle="1" w:styleId="lightblue2">
    <w:name w:val="lightblue2"/>
    <w:basedOn w:val="default"/>
  </w:style>
  <w:style w:type="paragraph" w:customStyle="1" w:styleId="lightblue3">
    <w:name w:val="lightblue3"/>
    <w:basedOn w:val="default"/>
  </w:style>
  <w:style w:type="paragraph" w:customStyle="1" w:styleId="yellow1">
    <w:name w:val="yellow1"/>
    <w:basedOn w:val="default"/>
  </w:style>
  <w:style w:type="paragraph" w:customStyle="1" w:styleId="yellow2">
    <w:name w:val="yellow2"/>
    <w:basedOn w:val="default"/>
  </w:style>
  <w:style w:type="paragraph" w:customStyle="1" w:styleId="yellow3">
    <w:name w:val="yellow3"/>
    <w:basedOn w:val="default"/>
  </w:style>
  <w:style w:type="paragraph" w:styleId="Title">
    <w:name w:val="Title"/>
    <w:basedOn w:val="Heading"/>
    <w:next w:val="Subtitle"/>
    <w:pPr>
      <w:jc w:val="center"/>
    </w:pPr>
    <w:rPr>
      <w:b/>
      <w:bCs/>
      <w:sz w:val="36"/>
      <w:szCs w:val="36"/>
    </w:rPr>
  </w:style>
  <w:style w:type="paragraph" w:styleId="Subtitle">
    <w:name w:val="Subtitle"/>
    <w:basedOn w:val="Heading"/>
    <w:next w:val="Textbody"/>
    <w:pPr>
      <w:jc w:val="center"/>
    </w:pPr>
    <w:rPr>
      <w:i/>
      <w:iCs/>
    </w:rPr>
  </w:style>
  <w:style w:type="paragraph" w:customStyle="1" w:styleId="Backgroundobjects">
    <w:name w:val="Background objects"/>
    <w:pPr>
      <w:suppressAutoHyphens/>
      <w:autoSpaceDE w:val="0"/>
    </w:pPr>
  </w:style>
  <w:style w:type="paragraph" w:customStyle="1" w:styleId="Background">
    <w:name w:val="Background"/>
    <w:pPr>
      <w:suppressAutoHyphens/>
      <w:autoSpaceDE w:val="0"/>
    </w:pPr>
  </w:style>
  <w:style w:type="paragraph" w:customStyle="1" w:styleId="Notes">
    <w:name w:val="Notes"/>
    <w:pPr>
      <w:suppressAutoHyphens/>
      <w:autoSpaceDE w:val="0"/>
      <w:ind w:left="340" w:hanging="340"/>
    </w:pPr>
    <w:rPr>
      <w:rFonts w:ascii="Mangal" w:eastAsia="Mangal" w:hAnsi="Mangal" w:cs="Mangal"/>
      <w:sz w:val="40"/>
      <w:szCs w:val="40"/>
    </w:rPr>
  </w:style>
  <w:style w:type="paragraph" w:customStyle="1" w:styleId="Outline1">
    <w:name w:val="Outline 1"/>
    <w:pPr>
      <w:suppressAutoHyphens/>
      <w:autoSpaceDE w:val="0"/>
      <w:spacing w:after="283"/>
    </w:pPr>
    <w:rPr>
      <w:rFonts w:ascii="Mangal" w:eastAsia="Mangal" w:hAnsi="Mangal" w:cs="Mangal"/>
      <w:color w:val="000000"/>
      <w:sz w:val="64"/>
      <w:szCs w:val="64"/>
    </w:rPr>
  </w:style>
  <w:style w:type="paragraph" w:customStyle="1" w:styleId="Outline2">
    <w:name w:val="Outline 2"/>
    <w:basedOn w:val="Outline1"/>
    <w:pPr>
      <w:spacing w:after="227"/>
    </w:pPr>
    <w:rPr>
      <w:sz w:val="48"/>
      <w:szCs w:val="48"/>
    </w:rPr>
  </w:style>
  <w:style w:type="paragraph" w:customStyle="1" w:styleId="Outline3">
    <w:name w:val="Outline 3"/>
    <w:basedOn w:val="Outline2"/>
    <w:pPr>
      <w:spacing w:after="170"/>
    </w:pPr>
    <w:rPr>
      <w:sz w:val="40"/>
      <w:szCs w:val="40"/>
    </w:rPr>
  </w:style>
  <w:style w:type="paragraph" w:customStyle="1" w:styleId="Outline4">
    <w:name w:val="Outline 4"/>
    <w:basedOn w:val="Outline3"/>
    <w:pPr>
      <w:spacing w:after="113"/>
    </w:pPr>
  </w:style>
  <w:style w:type="paragraph" w:customStyle="1" w:styleId="Outline5">
    <w:name w:val="Outline 5"/>
    <w:basedOn w:val="Outline4"/>
    <w:pPr>
      <w:spacing w:after="57"/>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customStyle="1" w:styleId="Default1LTGliederung1">
    <w:name w:val="Default 1~LT~Gliederung 1"/>
    <w:pPr>
      <w:suppressAutoHyphens/>
      <w:autoSpaceDE w:val="0"/>
      <w:spacing w:after="283"/>
    </w:pPr>
    <w:rPr>
      <w:rFonts w:ascii="Mangal" w:eastAsia="Mangal" w:hAnsi="Mangal" w:cs="Mangal"/>
      <w:color w:val="000000"/>
      <w:sz w:val="64"/>
      <w:szCs w:val="64"/>
    </w:rPr>
  </w:style>
  <w:style w:type="paragraph" w:customStyle="1" w:styleId="Default1LTGliederung2">
    <w:name w:val="Default 1~LT~Gliederung 2"/>
    <w:basedOn w:val="Default1LTGliederung1"/>
    <w:pPr>
      <w:spacing w:after="227"/>
    </w:pPr>
    <w:rPr>
      <w:sz w:val="48"/>
      <w:szCs w:val="48"/>
    </w:rPr>
  </w:style>
  <w:style w:type="paragraph" w:customStyle="1" w:styleId="Default1LTGliederung3">
    <w:name w:val="Default 1~LT~Gliederung 3"/>
    <w:basedOn w:val="Default1LTGliederung2"/>
    <w:pPr>
      <w:spacing w:after="170"/>
    </w:pPr>
    <w:rPr>
      <w:sz w:val="40"/>
      <w:szCs w:val="40"/>
    </w:rPr>
  </w:style>
  <w:style w:type="paragraph" w:customStyle="1" w:styleId="Default1LTGliederung4">
    <w:name w:val="Default 1~LT~Gliederung 4"/>
    <w:basedOn w:val="Default1LTGliederung3"/>
    <w:pPr>
      <w:spacing w:after="113"/>
    </w:pPr>
  </w:style>
  <w:style w:type="paragraph" w:customStyle="1" w:styleId="Default1LTGliederung5">
    <w:name w:val="Default 1~LT~Gliederung 5"/>
    <w:basedOn w:val="Default1LTGliederung4"/>
    <w:pPr>
      <w:spacing w:after="57"/>
    </w:pPr>
  </w:style>
  <w:style w:type="paragraph" w:customStyle="1" w:styleId="Default1LTGliederung6">
    <w:name w:val="Default 1~LT~Gliederung 6"/>
    <w:basedOn w:val="Default1LTGliederung5"/>
  </w:style>
  <w:style w:type="paragraph" w:customStyle="1" w:styleId="Default1LTGliederung7">
    <w:name w:val="Default 1~LT~Gliederung 7"/>
    <w:basedOn w:val="Default1LTGliederung6"/>
  </w:style>
  <w:style w:type="paragraph" w:customStyle="1" w:styleId="Default1LTGliederung8">
    <w:name w:val="Default 1~LT~Gliederung 8"/>
    <w:basedOn w:val="Default1LTGliederung7"/>
  </w:style>
  <w:style w:type="paragraph" w:customStyle="1" w:styleId="Default1LTGliederung9">
    <w:name w:val="Default 1~LT~Gliederung 9"/>
    <w:basedOn w:val="Default1LTGliederung8"/>
  </w:style>
  <w:style w:type="paragraph" w:customStyle="1" w:styleId="Default1LTTitel">
    <w:name w:val="Default 1~LT~Titel"/>
    <w:pPr>
      <w:suppressAutoHyphens/>
      <w:autoSpaceDE w:val="0"/>
    </w:pPr>
    <w:rPr>
      <w:rFonts w:ascii="Mangal" w:eastAsia="Mangal" w:hAnsi="Mangal" w:cs="Mangal"/>
      <w:color w:val="000000"/>
      <w:sz w:val="36"/>
      <w:szCs w:val="36"/>
    </w:rPr>
  </w:style>
  <w:style w:type="paragraph" w:customStyle="1" w:styleId="Default1LTUntertitel">
    <w:name w:val="Default 1~LT~Untertitel"/>
    <w:pPr>
      <w:suppressAutoHyphens/>
      <w:autoSpaceDE w:val="0"/>
      <w:jc w:val="center"/>
    </w:pPr>
    <w:rPr>
      <w:rFonts w:ascii="Mangal" w:eastAsia="Mangal" w:hAnsi="Mangal" w:cs="Mangal"/>
      <w:sz w:val="64"/>
      <w:szCs w:val="64"/>
    </w:rPr>
  </w:style>
  <w:style w:type="paragraph" w:customStyle="1" w:styleId="Default1LTNotizen">
    <w:name w:val="Default 1~LT~Notizen"/>
    <w:pPr>
      <w:suppressAutoHyphens/>
      <w:autoSpaceDE w:val="0"/>
      <w:ind w:left="340" w:hanging="340"/>
    </w:pPr>
    <w:rPr>
      <w:rFonts w:ascii="Mangal" w:eastAsia="Mangal" w:hAnsi="Mangal" w:cs="Mangal"/>
      <w:sz w:val="40"/>
      <w:szCs w:val="40"/>
    </w:rPr>
  </w:style>
  <w:style w:type="paragraph" w:customStyle="1" w:styleId="Default1LTHintergrundobjekte">
    <w:name w:val="Default 1~LT~Hintergrundobjekte"/>
    <w:pPr>
      <w:suppressAutoHyphens/>
      <w:autoSpaceDE w:val="0"/>
    </w:pPr>
  </w:style>
  <w:style w:type="paragraph" w:customStyle="1" w:styleId="Default1LTHintergrund">
    <w:name w:val="Default 1~LT~Hintergrund"/>
    <w:pPr>
      <w:suppressAutoHyphens/>
      <w:autoSpaceDE w:val="0"/>
    </w:pPr>
  </w:style>
  <w:style w:type="character" w:customStyle="1" w:styleId="NumberingSymbols">
    <w:name w:val="Numbering Symbols"/>
  </w:style>
  <w:style w:type="character" w:customStyle="1" w:styleId="Internetlink">
    <w:name w:val="Internet link"/>
    <w:rPr>
      <w:color w:val="000080"/>
      <w:u w:val="single"/>
    </w:rPr>
  </w:style>
  <w:style w:type="paragraph" w:styleId="NormalWeb">
    <w:name w:val="Normal (Web)"/>
    <w:basedOn w:val="Normal"/>
    <w:uiPriority w:val="99"/>
    <w:semiHidden/>
    <w:unhideWhenUsed/>
    <w:rsid w:val="00FB163C"/>
    <w:pPr>
      <w:widowControl/>
      <w:suppressAutoHyphens w:val="0"/>
      <w:autoSpaceDN/>
      <w:spacing w:before="100" w:beforeAutospacing="1" w:after="100" w:afterAutospacing="1"/>
      <w:textAlignment w:val="auto"/>
    </w:pPr>
    <w:rPr>
      <w:rFonts w:eastAsia="Times New Roman" w:cs="Times New Roman"/>
      <w:kern w:val="0"/>
      <w:lang w:eastAsia="zh-CN" w:bidi="ar-SA"/>
    </w:rPr>
  </w:style>
  <w:style w:type="paragraph" w:styleId="BalloonText">
    <w:name w:val="Balloon Text"/>
    <w:basedOn w:val="Normal"/>
    <w:link w:val="BalloonTextChar"/>
    <w:uiPriority w:val="99"/>
    <w:semiHidden/>
    <w:unhideWhenUsed/>
    <w:rsid w:val="00CC75C3"/>
    <w:rPr>
      <w:rFonts w:ascii="Tahoma" w:hAnsi="Tahoma"/>
      <w:sz w:val="16"/>
      <w:szCs w:val="16"/>
    </w:rPr>
  </w:style>
  <w:style w:type="character" w:customStyle="1" w:styleId="BalloonTextChar">
    <w:name w:val="Balloon Text Char"/>
    <w:basedOn w:val="DefaultParagraphFont"/>
    <w:link w:val="BalloonText"/>
    <w:uiPriority w:val="99"/>
    <w:semiHidden/>
    <w:rsid w:val="00CC75C3"/>
    <w:rPr>
      <w:rFonts w:ascii="Tahoma" w:hAnsi="Tahoma"/>
      <w:sz w:val="16"/>
      <w:szCs w:val="16"/>
      <w:lang w:val="en-US"/>
    </w:rPr>
  </w:style>
  <w:style w:type="character" w:styleId="Hyperlink">
    <w:name w:val="Hyperlink"/>
    <w:basedOn w:val="DefaultParagraphFont"/>
    <w:uiPriority w:val="99"/>
    <w:unhideWhenUsed/>
    <w:rsid w:val="000F7476"/>
    <w:rPr>
      <w:color w:val="0000FF"/>
      <w:u w:val="single"/>
    </w:rPr>
  </w:style>
  <w:style w:type="paragraph" w:styleId="ListParagraph">
    <w:name w:val="List Paragraph"/>
    <w:basedOn w:val="Normal"/>
    <w:uiPriority w:val="34"/>
    <w:qFormat/>
    <w:rsid w:val="00FF68B0"/>
    <w:pPr>
      <w:widowControl/>
      <w:suppressAutoHyphens w:val="0"/>
      <w:autoSpaceDN/>
      <w:spacing w:after="200" w:line="276" w:lineRule="auto"/>
      <w:ind w:left="720"/>
      <w:contextualSpacing/>
      <w:textAlignment w:val="auto"/>
    </w:pPr>
    <w:rPr>
      <w:rFonts w:asciiTheme="minorHAnsi" w:eastAsiaTheme="minorEastAsia" w:hAnsiTheme="minorHAnsi" w:cstheme="minorBidi"/>
      <w:kern w:val="0"/>
      <w:sz w:val="22"/>
      <w:szCs w:val="22"/>
      <w:lang w:eastAsia="zh-CN" w:bidi="ar-SA"/>
    </w:rPr>
  </w:style>
  <w:style w:type="paragraph" w:styleId="Header">
    <w:name w:val="header"/>
    <w:basedOn w:val="Normal"/>
    <w:link w:val="HeaderChar"/>
    <w:uiPriority w:val="99"/>
    <w:unhideWhenUsed/>
    <w:rsid w:val="00265B97"/>
    <w:pPr>
      <w:tabs>
        <w:tab w:val="center" w:pos="4680"/>
        <w:tab w:val="right" w:pos="9360"/>
      </w:tabs>
    </w:pPr>
  </w:style>
  <w:style w:type="character" w:customStyle="1" w:styleId="HeaderChar">
    <w:name w:val="Header Char"/>
    <w:basedOn w:val="DefaultParagraphFont"/>
    <w:link w:val="Header"/>
    <w:uiPriority w:val="99"/>
    <w:rsid w:val="00265B97"/>
    <w:rPr>
      <w:lang w:val="en-US"/>
    </w:rPr>
  </w:style>
  <w:style w:type="paragraph" w:styleId="Footer">
    <w:name w:val="footer"/>
    <w:basedOn w:val="Normal"/>
    <w:link w:val="FooterChar"/>
    <w:uiPriority w:val="99"/>
    <w:unhideWhenUsed/>
    <w:rsid w:val="00265B97"/>
    <w:pPr>
      <w:tabs>
        <w:tab w:val="center" w:pos="4680"/>
        <w:tab w:val="right" w:pos="9360"/>
      </w:tabs>
    </w:pPr>
  </w:style>
  <w:style w:type="character" w:customStyle="1" w:styleId="FooterChar">
    <w:name w:val="Footer Char"/>
    <w:basedOn w:val="DefaultParagraphFont"/>
    <w:link w:val="Footer"/>
    <w:uiPriority w:val="99"/>
    <w:rsid w:val="00265B97"/>
    <w:rPr>
      <w:lang w:val="en-US"/>
    </w:rPr>
  </w:style>
  <w:style w:type="character" w:styleId="CommentReference">
    <w:name w:val="annotation reference"/>
    <w:basedOn w:val="DefaultParagraphFont"/>
    <w:uiPriority w:val="99"/>
    <w:semiHidden/>
    <w:unhideWhenUsed/>
    <w:rsid w:val="00540604"/>
    <w:rPr>
      <w:sz w:val="18"/>
      <w:szCs w:val="18"/>
    </w:rPr>
  </w:style>
  <w:style w:type="paragraph" w:styleId="CommentText">
    <w:name w:val="annotation text"/>
    <w:basedOn w:val="Normal"/>
    <w:link w:val="CommentTextChar"/>
    <w:uiPriority w:val="99"/>
    <w:semiHidden/>
    <w:unhideWhenUsed/>
    <w:rsid w:val="00540604"/>
  </w:style>
  <w:style w:type="character" w:customStyle="1" w:styleId="CommentTextChar">
    <w:name w:val="Comment Text Char"/>
    <w:basedOn w:val="DefaultParagraphFont"/>
    <w:link w:val="CommentText"/>
    <w:uiPriority w:val="99"/>
    <w:semiHidden/>
    <w:rsid w:val="00540604"/>
    <w:rPr>
      <w:lang w:val="en-US"/>
    </w:rPr>
  </w:style>
  <w:style w:type="paragraph" w:styleId="CommentSubject">
    <w:name w:val="annotation subject"/>
    <w:basedOn w:val="CommentText"/>
    <w:next w:val="CommentText"/>
    <w:link w:val="CommentSubjectChar"/>
    <w:uiPriority w:val="99"/>
    <w:semiHidden/>
    <w:unhideWhenUsed/>
    <w:rsid w:val="00540604"/>
    <w:rPr>
      <w:b/>
      <w:bCs/>
      <w:sz w:val="20"/>
      <w:szCs w:val="20"/>
    </w:rPr>
  </w:style>
  <w:style w:type="character" w:customStyle="1" w:styleId="CommentSubjectChar">
    <w:name w:val="Comment Subject Char"/>
    <w:basedOn w:val="CommentTextChar"/>
    <w:link w:val="CommentSubject"/>
    <w:uiPriority w:val="99"/>
    <w:semiHidden/>
    <w:rsid w:val="00540604"/>
    <w:rPr>
      <w:b/>
      <w:bCs/>
      <w:sz w:val="20"/>
      <w:szCs w:val="20"/>
      <w:lang w:val="en-US"/>
    </w:rPr>
  </w:style>
  <w:style w:type="paragraph" w:styleId="Revision">
    <w:name w:val="Revision"/>
    <w:hidden/>
    <w:uiPriority w:val="99"/>
    <w:semiHidden/>
    <w:rsid w:val="00CE5836"/>
    <w:pPr>
      <w:widowControl/>
      <w:autoSpaceDN/>
      <w:textAlignment w:val="auto"/>
    </w:pPr>
    <w:rPr>
      <w:lang w:val="en-US"/>
    </w:rPr>
  </w:style>
  <w:style w:type="table" w:styleId="TableGrid">
    <w:name w:val="Table Grid"/>
    <w:basedOn w:val="TableNormal"/>
    <w:uiPriority w:val="59"/>
    <w:rsid w:val="00F927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F9278B"/>
    <w:pPr>
      <w:widowControl/>
      <w:suppressAutoHyphens w:val="0"/>
      <w:autoSpaceDN/>
      <w:textAlignment w:val="auto"/>
    </w:pPr>
    <w:rPr>
      <w:rFonts w:ascii="Consolas" w:eastAsiaTheme="minorEastAsia" w:hAnsi="Consolas" w:cs="Consolas"/>
      <w:kern w:val="0"/>
      <w:sz w:val="21"/>
      <w:szCs w:val="21"/>
      <w:lang w:eastAsia="zh-CN" w:bidi="ar-SA"/>
    </w:rPr>
  </w:style>
  <w:style w:type="character" w:customStyle="1" w:styleId="PlainTextChar">
    <w:name w:val="Plain Text Char"/>
    <w:basedOn w:val="DefaultParagraphFont"/>
    <w:link w:val="PlainText"/>
    <w:uiPriority w:val="99"/>
    <w:rsid w:val="00F9278B"/>
    <w:rPr>
      <w:rFonts w:ascii="Consolas" w:eastAsiaTheme="minorEastAsia" w:hAnsi="Consolas" w:cs="Consolas"/>
      <w:kern w:val="0"/>
      <w:sz w:val="21"/>
      <w:szCs w:val="21"/>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676833">
      <w:bodyDiv w:val="1"/>
      <w:marLeft w:val="0"/>
      <w:marRight w:val="0"/>
      <w:marTop w:val="0"/>
      <w:marBottom w:val="0"/>
      <w:divBdr>
        <w:top w:val="none" w:sz="0" w:space="0" w:color="auto"/>
        <w:left w:val="none" w:sz="0" w:space="0" w:color="auto"/>
        <w:bottom w:val="none" w:sz="0" w:space="0" w:color="auto"/>
        <w:right w:val="none" w:sz="0" w:space="0" w:color="auto"/>
      </w:divBdr>
    </w:div>
    <w:div w:id="1104695217">
      <w:bodyDiv w:val="1"/>
      <w:marLeft w:val="0"/>
      <w:marRight w:val="0"/>
      <w:marTop w:val="0"/>
      <w:marBottom w:val="0"/>
      <w:divBdr>
        <w:top w:val="none" w:sz="0" w:space="0" w:color="auto"/>
        <w:left w:val="none" w:sz="0" w:space="0" w:color="auto"/>
        <w:bottom w:val="none" w:sz="0" w:space="0" w:color="auto"/>
        <w:right w:val="none" w:sz="0" w:space="0" w:color="auto"/>
      </w:divBdr>
    </w:div>
    <w:div w:id="1116406106">
      <w:bodyDiv w:val="1"/>
      <w:marLeft w:val="0"/>
      <w:marRight w:val="0"/>
      <w:marTop w:val="0"/>
      <w:marBottom w:val="0"/>
      <w:divBdr>
        <w:top w:val="none" w:sz="0" w:space="0" w:color="auto"/>
        <w:left w:val="none" w:sz="0" w:space="0" w:color="auto"/>
        <w:bottom w:val="none" w:sz="0" w:space="0" w:color="auto"/>
        <w:right w:val="none" w:sz="0" w:space="0" w:color="auto"/>
      </w:divBdr>
    </w:div>
    <w:div w:id="1371683851">
      <w:bodyDiv w:val="1"/>
      <w:marLeft w:val="0"/>
      <w:marRight w:val="0"/>
      <w:marTop w:val="0"/>
      <w:marBottom w:val="0"/>
      <w:divBdr>
        <w:top w:val="none" w:sz="0" w:space="0" w:color="auto"/>
        <w:left w:val="none" w:sz="0" w:space="0" w:color="auto"/>
        <w:bottom w:val="none" w:sz="0" w:space="0" w:color="auto"/>
        <w:right w:val="none" w:sz="0" w:space="0" w:color="auto"/>
      </w:divBdr>
    </w:div>
    <w:div w:id="1762875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2.tif"/><Relationship Id="rId17" Type="http://schemas.openxmlformats.org/officeDocument/2006/relationships/image" Target="media/image6.png"/><Relationship Id="rId2" Type="http://schemas.openxmlformats.org/officeDocument/2006/relationships/numbering" Target="numbering.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Relationship Id="rId5" Type="http://schemas.openxmlformats.org/officeDocument/2006/relationships/settings" Target="settings.xml"/><Relationship Id="rId15" Type="http://schemas.openxmlformats.org/officeDocument/2006/relationships/image" Target="media/image5.tif"/><Relationship Id="rId10" Type="http://schemas.openxmlformats.org/officeDocument/2006/relationships/hyperlink" Target="ftp://dds.gina.alaska.edu/public/modis_ndvi_metrics/modis_ndvi_metrics.zip" TargetMode="Externa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dds.cr.usgs.gov/emodis/Alaska/historical/TERRA/" TargetMode="External"/><Relationship Id="rId14" Type="http://schemas.openxmlformats.org/officeDocument/2006/relationships/image" Target="media/image4.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CF6D40-98E4-444C-AA00-570489377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18</Pages>
  <Words>2924</Words>
  <Characters>16673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University of Alaska</Company>
  <LinksUpToDate>false</LinksUpToDate>
  <CharactersWithSpaces>19558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jiang</dc:creator>
  <cp:lastModifiedBy>jiang</cp:lastModifiedBy>
  <cp:revision>3</cp:revision>
  <cp:lastPrinted>2012-10-18T23:38:00Z</cp:lastPrinted>
  <dcterms:created xsi:type="dcterms:W3CDTF">2013-04-23T19:59:00Z</dcterms:created>
  <dcterms:modified xsi:type="dcterms:W3CDTF">2013-04-23T20:20:00Z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